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15B9E" w14:textId="77777777" w:rsidR="00BE52E9" w:rsidRPr="00A276BA" w:rsidRDefault="00BE52E9">
      <w:pPr>
        <w:rPr>
          <w:rFonts w:cstheme="minorHAnsi"/>
        </w:rPr>
      </w:pPr>
      <w:bookmarkStart w:id="0" w:name="_Hlk150360569"/>
      <w:bookmarkEnd w:id="0"/>
    </w:p>
    <w:p w14:paraId="7F51AEEA" w14:textId="23130A3F" w:rsidR="00BE52E9" w:rsidRPr="00A276BA" w:rsidRDefault="00BE52E9">
      <w:pPr>
        <w:rPr>
          <w:rFonts w:cstheme="minorHAnsi"/>
        </w:rPr>
      </w:pPr>
      <w:r w:rsidRPr="00A276BA">
        <w:rPr>
          <w:rFonts w:cstheme="minorHAnsi"/>
          <w:noProof/>
        </w:rPr>
        <w:drawing>
          <wp:inline distT="0" distB="0" distL="0" distR="0" wp14:anchorId="2C7CE2B0" wp14:editId="219FAD1B">
            <wp:extent cx="5731510" cy="7419340"/>
            <wp:effectExtent l="0" t="0" r="2540" b="0"/>
            <wp:docPr id="485629464" name="Picture 1" descr="A skyscrapers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29464" name="Picture 1" descr="A skyscrapers in a city&#10;&#10;Description automatically generated"/>
                    <pic:cNvPicPr/>
                  </pic:nvPicPr>
                  <pic:blipFill>
                    <a:blip r:embed="rId7"/>
                    <a:stretch>
                      <a:fillRect/>
                    </a:stretch>
                  </pic:blipFill>
                  <pic:spPr>
                    <a:xfrm>
                      <a:off x="0" y="0"/>
                      <a:ext cx="5731510" cy="7419340"/>
                    </a:xfrm>
                    <a:prstGeom prst="rect">
                      <a:avLst/>
                    </a:prstGeom>
                  </pic:spPr>
                </pic:pic>
              </a:graphicData>
            </a:graphic>
          </wp:inline>
        </w:drawing>
      </w:r>
    </w:p>
    <w:p w14:paraId="4C22B1B6" w14:textId="77777777" w:rsidR="00BE52E9" w:rsidRPr="00A276BA" w:rsidRDefault="00BE52E9">
      <w:pPr>
        <w:rPr>
          <w:rFonts w:cstheme="minorHAnsi"/>
        </w:rPr>
      </w:pPr>
    </w:p>
    <w:p w14:paraId="62624C7D" w14:textId="77777777" w:rsidR="00BE52E9" w:rsidRPr="00A276BA" w:rsidRDefault="00BE52E9">
      <w:pPr>
        <w:rPr>
          <w:rFonts w:cstheme="minorHAnsi"/>
        </w:rPr>
      </w:pPr>
    </w:p>
    <w:p w14:paraId="30245A4E" w14:textId="77777777" w:rsidR="00BE52E9" w:rsidRPr="00A276BA" w:rsidRDefault="00BE52E9">
      <w:pPr>
        <w:rPr>
          <w:rFonts w:cstheme="minorHAnsi"/>
        </w:rPr>
      </w:pPr>
    </w:p>
    <w:p w14:paraId="5D687F32" w14:textId="77777777" w:rsidR="00BE52E9" w:rsidRPr="00A276BA" w:rsidRDefault="00BE52E9">
      <w:pPr>
        <w:rPr>
          <w:rFonts w:cstheme="minorHAnsi"/>
        </w:rPr>
      </w:pPr>
    </w:p>
    <w:sdt>
      <w:sdtPr>
        <w:rPr>
          <w:rFonts w:asciiTheme="minorHAnsi" w:hAnsiTheme="minorHAnsi" w:cstheme="minorHAnsi"/>
        </w:rPr>
        <w:id w:val="273990879"/>
        <w:docPartObj>
          <w:docPartGallery w:val="Table of Contents"/>
          <w:docPartUnique/>
        </w:docPartObj>
      </w:sdtPr>
      <w:sdtEndPr>
        <w:rPr>
          <w:rFonts w:eastAsiaTheme="minorHAnsi"/>
          <w:b/>
          <w:bCs/>
          <w:noProof/>
          <w:color w:val="auto"/>
          <w:kern w:val="2"/>
          <w:sz w:val="22"/>
          <w:szCs w:val="22"/>
          <w:lang/>
          <w14:ligatures w14:val="standardContextual"/>
        </w:rPr>
      </w:sdtEndPr>
      <w:sdtContent>
        <w:p w14:paraId="0E72FBEB" w14:textId="29D73229" w:rsidR="00CC253F" w:rsidRPr="00A276BA" w:rsidRDefault="00CC253F">
          <w:pPr>
            <w:pStyle w:val="TOCHeading"/>
            <w:rPr>
              <w:rFonts w:asciiTheme="minorHAnsi" w:hAnsiTheme="minorHAnsi" w:cstheme="minorHAnsi"/>
            </w:rPr>
          </w:pPr>
          <w:r w:rsidRPr="00A276BA">
            <w:rPr>
              <w:rFonts w:asciiTheme="minorHAnsi" w:hAnsiTheme="minorHAnsi" w:cstheme="minorHAnsi"/>
            </w:rPr>
            <w:t>Contents</w:t>
          </w:r>
        </w:p>
        <w:p w14:paraId="4FAC69F4" w14:textId="40BC0F3C" w:rsidR="00A276BA" w:rsidRDefault="00CC253F">
          <w:pPr>
            <w:pStyle w:val="TOC1"/>
            <w:tabs>
              <w:tab w:val="right" w:leader="dot" w:pos="9016"/>
            </w:tabs>
            <w:rPr>
              <w:rFonts w:eastAsiaTheme="minorEastAsia"/>
              <w:noProof/>
              <w:lang/>
            </w:rPr>
          </w:pPr>
          <w:r w:rsidRPr="00A276BA">
            <w:rPr>
              <w:rFonts w:cstheme="minorHAnsi"/>
            </w:rPr>
            <w:fldChar w:fldCharType="begin"/>
          </w:r>
          <w:r w:rsidRPr="00A276BA">
            <w:rPr>
              <w:rFonts w:cstheme="minorHAnsi"/>
            </w:rPr>
            <w:instrText xml:space="preserve"> TOC \o "1-3" \h \z \u </w:instrText>
          </w:r>
          <w:r w:rsidRPr="00A276BA">
            <w:rPr>
              <w:rFonts w:cstheme="minorHAnsi"/>
            </w:rPr>
            <w:fldChar w:fldCharType="separate"/>
          </w:r>
          <w:hyperlink w:anchor="_Toc150429856" w:history="1">
            <w:r w:rsidR="00A276BA" w:rsidRPr="00541B06">
              <w:rPr>
                <w:rStyle w:val="Hyperlink"/>
                <w:rFonts w:cstheme="minorHAnsi"/>
                <w:noProof/>
                <w:lang w:val="en-CA"/>
              </w:rPr>
              <w:t>EXECUTIVE SUMMARY</w:t>
            </w:r>
            <w:r w:rsidR="00A276BA">
              <w:rPr>
                <w:noProof/>
                <w:webHidden/>
              </w:rPr>
              <w:tab/>
            </w:r>
            <w:r w:rsidR="00A276BA">
              <w:rPr>
                <w:noProof/>
                <w:webHidden/>
              </w:rPr>
              <w:fldChar w:fldCharType="begin"/>
            </w:r>
            <w:r w:rsidR="00A276BA">
              <w:rPr>
                <w:noProof/>
                <w:webHidden/>
              </w:rPr>
              <w:instrText xml:space="preserve"> PAGEREF _Toc150429856 \h </w:instrText>
            </w:r>
            <w:r w:rsidR="00A276BA">
              <w:rPr>
                <w:noProof/>
                <w:webHidden/>
              </w:rPr>
            </w:r>
            <w:r w:rsidR="00A276BA">
              <w:rPr>
                <w:noProof/>
                <w:webHidden/>
              </w:rPr>
              <w:fldChar w:fldCharType="separate"/>
            </w:r>
            <w:r w:rsidR="00A276BA">
              <w:rPr>
                <w:noProof/>
                <w:webHidden/>
              </w:rPr>
              <w:t>3</w:t>
            </w:r>
            <w:r w:rsidR="00A276BA">
              <w:rPr>
                <w:noProof/>
                <w:webHidden/>
              </w:rPr>
              <w:fldChar w:fldCharType="end"/>
            </w:r>
          </w:hyperlink>
        </w:p>
        <w:p w14:paraId="2469A643" w14:textId="0FA07B92" w:rsidR="00A276BA" w:rsidRDefault="00A276BA">
          <w:pPr>
            <w:pStyle w:val="TOC1"/>
            <w:tabs>
              <w:tab w:val="right" w:leader="dot" w:pos="9016"/>
            </w:tabs>
            <w:rPr>
              <w:rFonts w:eastAsiaTheme="minorEastAsia"/>
              <w:noProof/>
              <w:lang/>
            </w:rPr>
          </w:pPr>
          <w:hyperlink w:anchor="_Toc150429857" w:history="1">
            <w:r w:rsidRPr="00541B06">
              <w:rPr>
                <w:rStyle w:val="Hyperlink"/>
                <w:rFonts w:cstheme="minorHAnsi"/>
                <w:noProof/>
                <w:lang w:val="en-CA"/>
              </w:rPr>
              <w:t>FEASIBILITY ANALYSIS</w:t>
            </w:r>
            <w:r>
              <w:rPr>
                <w:noProof/>
                <w:webHidden/>
              </w:rPr>
              <w:tab/>
            </w:r>
            <w:r>
              <w:rPr>
                <w:noProof/>
                <w:webHidden/>
              </w:rPr>
              <w:fldChar w:fldCharType="begin"/>
            </w:r>
            <w:r>
              <w:rPr>
                <w:noProof/>
                <w:webHidden/>
              </w:rPr>
              <w:instrText xml:space="preserve"> PAGEREF _Toc150429857 \h </w:instrText>
            </w:r>
            <w:r>
              <w:rPr>
                <w:noProof/>
                <w:webHidden/>
              </w:rPr>
            </w:r>
            <w:r>
              <w:rPr>
                <w:noProof/>
                <w:webHidden/>
              </w:rPr>
              <w:fldChar w:fldCharType="separate"/>
            </w:r>
            <w:r>
              <w:rPr>
                <w:noProof/>
                <w:webHidden/>
              </w:rPr>
              <w:t>4</w:t>
            </w:r>
            <w:r>
              <w:rPr>
                <w:noProof/>
                <w:webHidden/>
              </w:rPr>
              <w:fldChar w:fldCharType="end"/>
            </w:r>
          </w:hyperlink>
        </w:p>
        <w:p w14:paraId="041C0C0B" w14:textId="07916B11" w:rsidR="00A276BA" w:rsidRDefault="00A276BA">
          <w:pPr>
            <w:pStyle w:val="TOC2"/>
            <w:tabs>
              <w:tab w:val="right" w:leader="dot" w:pos="9016"/>
            </w:tabs>
            <w:rPr>
              <w:rFonts w:eastAsiaTheme="minorEastAsia"/>
              <w:noProof/>
              <w:lang/>
            </w:rPr>
          </w:pPr>
          <w:hyperlink w:anchor="_Toc150429858" w:history="1">
            <w:r w:rsidRPr="00541B06">
              <w:rPr>
                <w:rStyle w:val="Hyperlink"/>
                <w:rFonts w:cstheme="minorHAnsi"/>
                <w:noProof/>
              </w:rPr>
              <w:t>COST-BENEFIT ANALYSIS</w:t>
            </w:r>
            <w:r>
              <w:rPr>
                <w:noProof/>
                <w:webHidden/>
              </w:rPr>
              <w:tab/>
            </w:r>
            <w:r>
              <w:rPr>
                <w:noProof/>
                <w:webHidden/>
              </w:rPr>
              <w:fldChar w:fldCharType="begin"/>
            </w:r>
            <w:r>
              <w:rPr>
                <w:noProof/>
                <w:webHidden/>
              </w:rPr>
              <w:instrText xml:space="preserve"> PAGEREF _Toc150429858 \h </w:instrText>
            </w:r>
            <w:r>
              <w:rPr>
                <w:noProof/>
                <w:webHidden/>
              </w:rPr>
            </w:r>
            <w:r>
              <w:rPr>
                <w:noProof/>
                <w:webHidden/>
              </w:rPr>
              <w:fldChar w:fldCharType="separate"/>
            </w:r>
            <w:r>
              <w:rPr>
                <w:noProof/>
                <w:webHidden/>
              </w:rPr>
              <w:t>4</w:t>
            </w:r>
            <w:r>
              <w:rPr>
                <w:noProof/>
                <w:webHidden/>
              </w:rPr>
              <w:fldChar w:fldCharType="end"/>
            </w:r>
          </w:hyperlink>
        </w:p>
        <w:p w14:paraId="4306C236" w14:textId="5855D1D6" w:rsidR="00A276BA" w:rsidRDefault="00A276BA">
          <w:pPr>
            <w:pStyle w:val="TOC2"/>
            <w:tabs>
              <w:tab w:val="right" w:leader="dot" w:pos="9016"/>
            </w:tabs>
            <w:rPr>
              <w:rFonts w:eastAsiaTheme="minorEastAsia"/>
              <w:noProof/>
              <w:lang/>
            </w:rPr>
          </w:pPr>
          <w:hyperlink w:anchor="_Toc150429859" w:history="1">
            <w:r w:rsidRPr="00541B06">
              <w:rPr>
                <w:rStyle w:val="Hyperlink"/>
                <w:rFonts w:cstheme="minorHAnsi"/>
                <w:noProof/>
              </w:rPr>
              <w:t>MARKET ANALYSIS</w:t>
            </w:r>
            <w:r>
              <w:rPr>
                <w:noProof/>
                <w:webHidden/>
              </w:rPr>
              <w:tab/>
            </w:r>
            <w:r>
              <w:rPr>
                <w:noProof/>
                <w:webHidden/>
              </w:rPr>
              <w:fldChar w:fldCharType="begin"/>
            </w:r>
            <w:r>
              <w:rPr>
                <w:noProof/>
                <w:webHidden/>
              </w:rPr>
              <w:instrText xml:space="preserve"> PAGEREF _Toc150429859 \h </w:instrText>
            </w:r>
            <w:r>
              <w:rPr>
                <w:noProof/>
                <w:webHidden/>
              </w:rPr>
            </w:r>
            <w:r>
              <w:rPr>
                <w:noProof/>
                <w:webHidden/>
              </w:rPr>
              <w:fldChar w:fldCharType="separate"/>
            </w:r>
            <w:r>
              <w:rPr>
                <w:noProof/>
                <w:webHidden/>
              </w:rPr>
              <w:t>6</w:t>
            </w:r>
            <w:r>
              <w:rPr>
                <w:noProof/>
                <w:webHidden/>
              </w:rPr>
              <w:fldChar w:fldCharType="end"/>
            </w:r>
          </w:hyperlink>
        </w:p>
        <w:p w14:paraId="75555EA4" w14:textId="616330FE" w:rsidR="00A276BA" w:rsidRDefault="00A276BA">
          <w:pPr>
            <w:pStyle w:val="TOC2"/>
            <w:tabs>
              <w:tab w:val="right" w:leader="dot" w:pos="9016"/>
            </w:tabs>
            <w:rPr>
              <w:rFonts w:eastAsiaTheme="minorEastAsia"/>
              <w:noProof/>
              <w:lang/>
            </w:rPr>
          </w:pPr>
          <w:hyperlink w:anchor="_Toc150429860" w:history="1">
            <w:r w:rsidRPr="00541B06">
              <w:rPr>
                <w:rStyle w:val="Hyperlink"/>
                <w:rFonts w:cstheme="minorHAnsi"/>
                <w:noProof/>
              </w:rPr>
              <w:t>TECHNICAL ANALYSIS</w:t>
            </w:r>
            <w:r>
              <w:rPr>
                <w:noProof/>
                <w:webHidden/>
              </w:rPr>
              <w:tab/>
            </w:r>
            <w:r>
              <w:rPr>
                <w:noProof/>
                <w:webHidden/>
              </w:rPr>
              <w:fldChar w:fldCharType="begin"/>
            </w:r>
            <w:r>
              <w:rPr>
                <w:noProof/>
                <w:webHidden/>
              </w:rPr>
              <w:instrText xml:space="preserve"> PAGEREF _Toc150429860 \h </w:instrText>
            </w:r>
            <w:r>
              <w:rPr>
                <w:noProof/>
                <w:webHidden/>
              </w:rPr>
            </w:r>
            <w:r>
              <w:rPr>
                <w:noProof/>
                <w:webHidden/>
              </w:rPr>
              <w:fldChar w:fldCharType="separate"/>
            </w:r>
            <w:r>
              <w:rPr>
                <w:noProof/>
                <w:webHidden/>
              </w:rPr>
              <w:t>6</w:t>
            </w:r>
            <w:r>
              <w:rPr>
                <w:noProof/>
                <w:webHidden/>
              </w:rPr>
              <w:fldChar w:fldCharType="end"/>
            </w:r>
          </w:hyperlink>
        </w:p>
        <w:p w14:paraId="671CAF4A" w14:textId="59326FA8" w:rsidR="00A276BA" w:rsidRDefault="00A276BA">
          <w:pPr>
            <w:pStyle w:val="TOC2"/>
            <w:tabs>
              <w:tab w:val="right" w:leader="dot" w:pos="9016"/>
            </w:tabs>
            <w:rPr>
              <w:rFonts w:eastAsiaTheme="minorEastAsia"/>
              <w:noProof/>
              <w:lang/>
            </w:rPr>
          </w:pPr>
          <w:hyperlink w:anchor="_Toc150429861" w:history="1">
            <w:r w:rsidRPr="00541B06">
              <w:rPr>
                <w:rStyle w:val="Hyperlink"/>
                <w:rFonts w:cstheme="minorHAnsi"/>
                <w:noProof/>
              </w:rPr>
              <w:t>LEGAL ANALYSIS</w:t>
            </w:r>
            <w:r>
              <w:rPr>
                <w:noProof/>
                <w:webHidden/>
              </w:rPr>
              <w:tab/>
            </w:r>
            <w:r>
              <w:rPr>
                <w:noProof/>
                <w:webHidden/>
              </w:rPr>
              <w:fldChar w:fldCharType="begin"/>
            </w:r>
            <w:r>
              <w:rPr>
                <w:noProof/>
                <w:webHidden/>
              </w:rPr>
              <w:instrText xml:space="preserve"> PAGEREF _Toc150429861 \h </w:instrText>
            </w:r>
            <w:r>
              <w:rPr>
                <w:noProof/>
                <w:webHidden/>
              </w:rPr>
            </w:r>
            <w:r>
              <w:rPr>
                <w:noProof/>
                <w:webHidden/>
              </w:rPr>
              <w:fldChar w:fldCharType="separate"/>
            </w:r>
            <w:r>
              <w:rPr>
                <w:noProof/>
                <w:webHidden/>
              </w:rPr>
              <w:t>7</w:t>
            </w:r>
            <w:r>
              <w:rPr>
                <w:noProof/>
                <w:webHidden/>
              </w:rPr>
              <w:fldChar w:fldCharType="end"/>
            </w:r>
          </w:hyperlink>
        </w:p>
        <w:p w14:paraId="527D9182" w14:textId="016A0804" w:rsidR="00A276BA" w:rsidRDefault="00A276BA">
          <w:pPr>
            <w:pStyle w:val="TOC2"/>
            <w:tabs>
              <w:tab w:val="right" w:leader="dot" w:pos="9016"/>
            </w:tabs>
            <w:rPr>
              <w:rFonts w:eastAsiaTheme="minorEastAsia"/>
              <w:noProof/>
              <w:lang/>
            </w:rPr>
          </w:pPr>
          <w:hyperlink w:anchor="_Toc150429862" w:history="1">
            <w:r w:rsidRPr="00541B06">
              <w:rPr>
                <w:rStyle w:val="Hyperlink"/>
                <w:rFonts w:cstheme="minorHAnsi"/>
                <w:noProof/>
              </w:rPr>
              <w:t>AFTER IMPLEMENTATION ANALYSIS</w:t>
            </w:r>
            <w:r>
              <w:rPr>
                <w:noProof/>
                <w:webHidden/>
              </w:rPr>
              <w:tab/>
            </w:r>
            <w:r>
              <w:rPr>
                <w:noProof/>
                <w:webHidden/>
              </w:rPr>
              <w:fldChar w:fldCharType="begin"/>
            </w:r>
            <w:r>
              <w:rPr>
                <w:noProof/>
                <w:webHidden/>
              </w:rPr>
              <w:instrText xml:space="preserve"> PAGEREF _Toc150429862 \h </w:instrText>
            </w:r>
            <w:r>
              <w:rPr>
                <w:noProof/>
                <w:webHidden/>
              </w:rPr>
            </w:r>
            <w:r>
              <w:rPr>
                <w:noProof/>
                <w:webHidden/>
              </w:rPr>
              <w:fldChar w:fldCharType="separate"/>
            </w:r>
            <w:r>
              <w:rPr>
                <w:noProof/>
                <w:webHidden/>
              </w:rPr>
              <w:t>8</w:t>
            </w:r>
            <w:r>
              <w:rPr>
                <w:noProof/>
                <w:webHidden/>
              </w:rPr>
              <w:fldChar w:fldCharType="end"/>
            </w:r>
          </w:hyperlink>
        </w:p>
        <w:p w14:paraId="36440A15" w14:textId="42E0084F" w:rsidR="00A276BA" w:rsidRDefault="00A276BA">
          <w:pPr>
            <w:pStyle w:val="TOC2"/>
            <w:tabs>
              <w:tab w:val="right" w:leader="dot" w:pos="9016"/>
            </w:tabs>
            <w:rPr>
              <w:rFonts w:eastAsiaTheme="minorEastAsia"/>
              <w:noProof/>
              <w:lang/>
            </w:rPr>
          </w:pPr>
          <w:hyperlink w:anchor="_Toc150429863" w:history="1">
            <w:r w:rsidRPr="00541B06">
              <w:rPr>
                <w:rStyle w:val="Hyperlink"/>
                <w:rFonts w:cstheme="minorHAnsi"/>
                <w:noProof/>
              </w:rPr>
              <w:t>REGULATORY ANALYSIS</w:t>
            </w:r>
            <w:r>
              <w:rPr>
                <w:noProof/>
                <w:webHidden/>
              </w:rPr>
              <w:tab/>
            </w:r>
            <w:r>
              <w:rPr>
                <w:noProof/>
                <w:webHidden/>
              </w:rPr>
              <w:fldChar w:fldCharType="begin"/>
            </w:r>
            <w:r>
              <w:rPr>
                <w:noProof/>
                <w:webHidden/>
              </w:rPr>
              <w:instrText xml:space="preserve"> PAGEREF _Toc150429863 \h </w:instrText>
            </w:r>
            <w:r>
              <w:rPr>
                <w:noProof/>
                <w:webHidden/>
              </w:rPr>
            </w:r>
            <w:r>
              <w:rPr>
                <w:noProof/>
                <w:webHidden/>
              </w:rPr>
              <w:fldChar w:fldCharType="separate"/>
            </w:r>
            <w:r>
              <w:rPr>
                <w:noProof/>
                <w:webHidden/>
              </w:rPr>
              <w:t>9</w:t>
            </w:r>
            <w:r>
              <w:rPr>
                <w:noProof/>
                <w:webHidden/>
              </w:rPr>
              <w:fldChar w:fldCharType="end"/>
            </w:r>
          </w:hyperlink>
        </w:p>
        <w:p w14:paraId="6B43AA02" w14:textId="3A4D3B6C" w:rsidR="00A276BA" w:rsidRDefault="00A276BA">
          <w:pPr>
            <w:pStyle w:val="TOC1"/>
            <w:tabs>
              <w:tab w:val="right" w:leader="dot" w:pos="9016"/>
            </w:tabs>
            <w:rPr>
              <w:rFonts w:eastAsiaTheme="minorEastAsia"/>
              <w:noProof/>
              <w:lang/>
            </w:rPr>
          </w:pPr>
          <w:hyperlink w:anchor="_Toc150429864" w:history="1">
            <w:r w:rsidRPr="00541B06">
              <w:rPr>
                <w:rStyle w:val="Hyperlink"/>
                <w:rFonts w:cstheme="minorHAnsi"/>
                <w:noProof/>
                <w:lang w:val="en-CA"/>
              </w:rPr>
              <w:t>PROTOTYPING</w:t>
            </w:r>
            <w:r>
              <w:rPr>
                <w:noProof/>
                <w:webHidden/>
              </w:rPr>
              <w:tab/>
            </w:r>
            <w:r>
              <w:rPr>
                <w:noProof/>
                <w:webHidden/>
              </w:rPr>
              <w:fldChar w:fldCharType="begin"/>
            </w:r>
            <w:r>
              <w:rPr>
                <w:noProof/>
                <w:webHidden/>
              </w:rPr>
              <w:instrText xml:space="preserve"> PAGEREF _Toc150429864 \h </w:instrText>
            </w:r>
            <w:r>
              <w:rPr>
                <w:noProof/>
                <w:webHidden/>
              </w:rPr>
            </w:r>
            <w:r>
              <w:rPr>
                <w:noProof/>
                <w:webHidden/>
              </w:rPr>
              <w:fldChar w:fldCharType="separate"/>
            </w:r>
            <w:r>
              <w:rPr>
                <w:noProof/>
                <w:webHidden/>
              </w:rPr>
              <w:t>13</w:t>
            </w:r>
            <w:r>
              <w:rPr>
                <w:noProof/>
                <w:webHidden/>
              </w:rPr>
              <w:fldChar w:fldCharType="end"/>
            </w:r>
          </w:hyperlink>
        </w:p>
        <w:p w14:paraId="1DDDFB86" w14:textId="467F4A89" w:rsidR="00A276BA" w:rsidRDefault="00A276BA">
          <w:pPr>
            <w:pStyle w:val="TOC1"/>
            <w:tabs>
              <w:tab w:val="right" w:leader="dot" w:pos="9016"/>
            </w:tabs>
            <w:rPr>
              <w:rFonts w:eastAsiaTheme="minorEastAsia"/>
              <w:noProof/>
              <w:lang/>
            </w:rPr>
          </w:pPr>
          <w:hyperlink w:anchor="_Toc150429865" w:history="1">
            <w:r w:rsidRPr="00541B06">
              <w:rPr>
                <w:rStyle w:val="Hyperlink"/>
                <w:rFonts w:cstheme="minorHAnsi"/>
                <w:noProof/>
                <w:lang w:val="en-CA"/>
              </w:rPr>
              <w:t>RACI MATRIX</w:t>
            </w:r>
            <w:r>
              <w:rPr>
                <w:noProof/>
                <w:webHidden/>
              </w:rPr>
              <w:tab/>
            </w:r>
            <w:r>
              <w:rPr>
                <w:noProof/>
                <w:webHidden/>
              </w:rPr>
              <w:fldChar w:fldCharType="begin"/>
            </w:r>
            <w:r>
              <w:rPr>
                <w:noProof/>
                <w:webHidden/>
              </w:rPr>
              <w:instrText xml:space="preserve"> PAGEREF _Toc150429865 \h </w:instrText>
            </w:r>
            <w:r>
              <w:rPr>
                <w:noProof/>
                <w:webHidden/>
              </w:rPr>
            </w:r>
            <w:r>
              <w:rPr>
                <w:noProof/>
                <w:webHidden/>
              </w:rPr>
              <w:fldChar w:fldCharType="separate"/>
            </w:r>
            <w:r>
              <w:rPr>
                <w:noProof/>
                <w:webHidden/>
              </w:rPr>
              <w:t>21</w:t>
            </w:r>
            <w:r>
              <w:rPr>
                <w:noProof/>
                <w:webHidden/>
              </w:rPr>
              <w:fldChar w:fldCharType="end"/>
            </w:r>
          </w:hyperlink>
        </w:p>
        <w:p w14:paraId="680713A0" w14:textId="26C67012" w:rsidR="00A276BA" w:rsidRDefault="00A276BA">
          <w:pPr>
            <w:pStyle w:val="TOC1"/>
            <w:tabs>
              <w:tab w:val="right" w:leader="dot" w:pos="9016"/>
            </w:tabs>
            <w:rPr>
              <w:rFonts w:eastAsiaTheme="minorEastAsia"/>
              <w:noProof/>
              <w:lang/>
            </w:rPr>
          </w:pPr>
          <w:hyperlink w:anchor="_Toc150429866" w:history="1">
            <w:r w:rsidRPr="00541B06">
              <w:rPr>
                <w:rStyle w:val="Hyperlink"/>
                <w:rFonts w:cstheme="minorHAnsi"/>
                <w:noProof/>
                <w:lang w:val="en-CA"/>
              </w:rPr>
              <w:t>REFERENCES</w:t>
            </w:r>
            <w:r>
              <w:rPr>
                <w:noProof/>
                <w:webHidden/>
              </w:rPr>
              <w:tab/>
            </w:r>
            <w:r>
              <w:rPr>
                <w:noProof/>
                <w:webHidden/>
              </w:rPr>
              <w:fldChar w:fldCharType="begin"/>
            </w:r>
            <w:r>
              <w:rPr>
                <w:noProof/>
                <w:webHidden/>
              </w:rPr>
              <w:instrText xml:space="preserve"> PAGEREF _Toc150429866 \h </w:instrText>
            </w:r>
            <w:r>
              <w:rPr>
                <w:noProof/>
                <w:webHidden/>
              </w:rPr>
            </w:r>
            <w:r>
              <w:rPr>
                <w:noProof/>
                <w:webHidden/>
              </w:rPr>
              <w:fldChar w:fldCharType="separate"/>
            </w:r>
            <w:r>
              <w:rPr>
                <w:noProof/>
                <w:webHidden/>
              </w:rPr>
              <w:t>22</w:t>
            </w:r>
            <w:r>
              <w:rPr>
                <w:noProof/>
                <w:webHidden/>
              </w:rPr>
              <w:fldChar w:fldCharType="end"/>
            </w:r>
          </w:hyperlink>
        </w:p>
        <w:p w14:paraId="6C371DE4" w14:textId="7288DA0E" w:rsidR="00CC253F" w:rsidRPr="00A276BA" w:rsidRDefault="00CC253F">
          <w:pPr>
            <w:rPr>
              <w:rFonts w:cstheme="minorHAnsi"/>
            </w:rPr>
          </w:pPr>
          <w:r w:rsidRPr="00A276BA">
            <w:rPr>
              <w:rFonts w:cstheme="minorHAnsi"/>
              <w:b/>
              <w:bCs/>
              <w:noProof/>
            </w:rPr>
            <w:fldChar w:fldCharType="end"/>
          </w:r>
        </w:p>
      </w:sdtContent>
    </w:sdt>
    <w:p w14:paraId="75FEE40D" w14:textId="77777777" w:rsidR="00CC253F" w:rsidRPr="00A276BA" w:rsidRDefault="00CC253F" w:rsidP="00BE52E9">
      <w:pPr>
        <w:pStyle w:val="Heading1"/>
        <w:rPr>
          <w:rFonts w:asciiTheme="minorHAnsi" w:hAnsiTheme="minorHAnsi" w:cstheme="minorHAnsi"/>
          <w:lang w:val="en-CA"/>
        </w:rPr>
      </w:pPr>
    </w:p>
    <w:p w14:paraId="24AA1B2D" w14:textId="77777777" w:rsidR="00CC253F" w:rsidRPr="00A276BA" w:rsidRDefault="00CC253F" w:rsidP="00CC253F">
      <w:pPr>
        <w:rPr>
          <w:rFonts w:cstheme="minorHAnsi"/>
          <w:lang w:val="en-CA"/>
        </w:rPr>
      </w:pPr>
    </w:p>
    <w:p w14:paraId="58B46DFF" w14:textId="77777777" w:rsidR="00CC253F" w:rsidRPr="00A276BA" w:rsidRDefault="00CC253F" w:rsidP="00CC253F">
      <w:pPr>
        <w:rPr>
          <w:rFonts w:cstheme="minorHAnsi"/>
          <w:lang w:val="en-CA"/>
        </w:rPr>
      </w:pPr>
    </w:p>
    <w:p w14:paraId="3E7EFB5F" w14:textId="77777777" w:rsidR="00CC253F" w:rsidRPr="00A276BA" w:rsidRDefault="00CC253F" w:rsidP="00CC253F">
      <w:pPr>
        <w:rPr>
          <w:rFonts w:cstheme="minorHAnsi"/>
          <w:lang w:val="en-CA"/>
        </w:rPr>
      </w:pPr>
    </w:p>
    <w:p w14:paraId="0F1AA0AA" w14:textId="77777777" w:rsidR="00CC253F" w:rsidRPr="00A276BA" w:rsidRDefault="00CC253F" w:rsidP="00CC253F">
      <w:pPr>
        <w:rPr>
          <w:rFonts w:cstheme="minorHAnsi"/>
          <w:lang w:val="en-CA"/>
        </w:rPr>
      </w:pPr>
    </w:p>
    <w:p w14:paraId="0705C456" w14:textId="77777777" w:rsidR="00CC253F" w:rsidRPr="00A276BA" w:rsidRDefault="00CC253F" w:rsidP="00CC253F">
      <w:pPr>
        <w:rPr>
          <w:rFonts w:cstheme="minorHAnsi"/>
          <w:lang w:val="en-CA"/>
        </w:rPr>
      </w:pPr>
    </w:p>
    <w:p w14:paraId="3E5DA443" w14:textId="77777777" w:rsidR="00CC253F" w:rsidRPr="00A276BA" w:rsidRDefault="00CC253F" w:rsidP="00CC253F">
      <w:pPr>
        <w:rPr>
          <w:rFonts w:cstheme="minorHAnsi"/>
          <w:lang w:val="en-CA"/>
        </w:rPr>
      </w:pPr>
    </w:p>
    <w:p w14:paraId="4C15F98F" w14:textId="77777777" w:rsidR="00CC253F" w:rsidRPr="00A276BA" w:rsidRDefault="00CC253F" w:rsidP="00CC253F">
      <w:pPr>
        <w:rPr>
          <w:rFonts w:cstheme="minorHAnsi"/>
          <w:lang w:val="en-CA"/>
        </w:rPr>
      </w:pPr>
    </w:p>
    <w:p w14:paraId="4D2CA14D" w14:textId="77777777" w:rsidR="00CC253F" w:rsidRPr="00A276BA" w:rsidRDefault="00CC253F" w:rsidP="00CC253F">
      <w:pPr>
        <w:rPr>
          <w:rFonts w:cstheme="minorHAnsi"/>
          <w:lang w:val="en-CA"/>
        </w:rPr>
      </w:pPr>
    </w:p>
    <w:p w14:paraId="3B599779" w14:textId="77777777" w:rsidR="00CC253F" w:rsidRPr="00A276BA" w:rsidRDefault="00CC253F" w:rsidP="00CC253F">
      <w:pPr>
        <w:rPr>
          <w:rFonts w:cstheme="minorHAnsi"/>
          <w:lang w:val="en-CA"/>
        </w:rPr>
      </w:pPr>
    </w:p>
    <w:p w14:paraId="72454706" w14:textId="77777777" w:rsidR="00CC253F" w:rsidRPr="00A276BA" w:rsidRDefault="00CC253F" w:rsidP="00CC253F">
      <w:pPr>
        <w:rPr>
          <w:rFonts w:cstheme="minorHAnsi"/>
          <w:lang w:val="en-CA"/>
        </w:rPr>
      </w:pPr>
    </w:p>
    <w:p w14:paraId="55B45301" w14:textId="77777777" w:rsidR="00CC253F" w:rsidRPr="00A276BA" w:rsidRDefault="00CC253F" w:rsidP="00CC253F">
      <w:pPr>
        <w:rPr>
          <w:rFonts w:cstheme="minorHAnsi"/>
          <w:lang w:val="en-CA"/>
        </w:rPr>
      </w:pPr>
    </w:p>
    <w:p w14:paraId="35E0651B" w14:textId="77777777" w:rsidR="00CC253F" w:rsidRPr="00A276BA" w:rsidRDefault="00CC253F" w:rsidP="00CC253F">
      <w:pPr>
        <w:rPr>
          <w:rFonts w:cstheme="minorHAnsi"/>
          <w:lang w:val="en-CA"/>
        </w:rPr>
      </w:pPr>
    </w:p>
    <w:p w14:paraId="44B9AA79" w14:textId="77777777" w:rsidR="00CC253F" w:rsidRPr="00A276BA" w:rsidRDefault="00CC253F" w:rsidP="00CC253F">
      <w:pPr>
        <w:rPr>
          <w:rFonts w:cstheme="minorHAnsi"/>
          <w:lang w:val="en-CA"/>
        </w:rPr>
      </w:pPr>
    </w:p>
    <w:p w14:paraId="6AFD238A" w14:textId="77777777" w:rsidR="00CC253F" w:rsidRPr="00A276BA" w:rsidRDefault="00CC253F" w:rsidP="00CC253F">
      <w:pPr>
        <w:rPr>
          <w:rFonts w:cstheme="minorHAnsi"/>
          <w:lang w:val="en-CA"/>
        </w:rPr>
      </w:pPr>
    </w:p>
    <w:p w14:paraId="76262CF8" w14:textId="77777777" w:rsidR="00CC253F" w:rsidRPr="00A276BA" w:rsidRDefault="00CC253F" w:rsidP="00CC253F">
      <w:pPr>
        <w:rPr>
          <w:rFonts w:cstheme="minorHAnsi"/>
          <w:lang w:val="en-CA"/>
        </w:rPr>
      </w:pPr>
    </w:p>
    <w:p w14:paraId="13EE873A" w14:textId="77777777" w:rsidR="00CC253F" w:rsidRPr="00A276BA" w:rsidRDefault="00CC253F" w:rsidP="00BE52E9">
      <w:pPr>
        <w:pStyle w:val="Heading1"/>
        <w:rPr>
          <w:rFonts w:asciiTheme="minorHAnsi" w:hAnsiTheme="minorHAnsi" w:cstheme="minorHAnsi"/>
          <w:lang w:val="en-CA"/>
        </w:rPr>
      </w:pPr>
    </w:p>
    <w:p w14:paraId="1B9792A8" w14:textId="77777777" w:rsidR="00CC253F" w:rsidRPr="00A276BA" w:rsidRDefault="00CC253F" w:rsidP="00BE52E9">
      <w:pPr>
        <w:pStyle w:val="Heading1"/>
        <w:rPr>
          <w:rFonts w:asciiTheme="minorHAnsi" w:hAnsiTheme="minorHAnsi" w:cstheme="minorHAnsi"/>
          <w:lang w:val="en-CA"/>
        </w:rPr>
      </w:pPr>
    </w:p>
    <w:p w14:paraId="34D6E539" w14:textId="77777777" w:rsidR="00CC253F" w:rsidRPr="00A276BA" w:rsidRDefault="00CC253F" w:rsidP="00CC253F">
      <w:pPr>
        <w:rPr>
          <w:rFonts w:cstheme="minorHAnsi"/>
          <w:lang w:val="en-CA"/>
        </w:rPr>
      </w:pPr>
    </w:p>
    <w:p w14:paraId="19014DC5" w14:textId="77777777" w:rsidR="00CC253F" w:rsidRPr="00A276BA" w:rsidRDefault="00CC253F" w:rsidP="00CC253F">
      <w:pPr>
        <w:rPr>
          <w:rFonts w:cstheme="minorHAnsi"/>
          <w:lang w:val="en-CA"/>
        </w:rPr>
      </w:pPr>
    </w:p>
    <w:p w14:paraId="74CBC185" w14:textId="77777777" w:rsidR="00CC253F" w:rsidRPr="00A276BA" w:rsidRDefault="00CC253F" w:rsidP="00CC253F">
      <w:pPr>
        <w:rPr>
          <w:rFonts w:cstheme="minorHAnsi"/>
          <w:lang w:val="en-CA"/>
        </w:rPr>
      </w:pPr>
    </w:p>
    <w:p w14:paraId="1B3CA80C" w14:textId="704B668F" w:rsidR="00CC253F" w:rsidRPr="00A276BA" w:rsidRDefault="00BE52E9" w:rsidP="002C546F">
      <w:pPr>
        <w:pStyle w:val="Heading1"/>
        <w:rPr>
          <w:rFonts w:asciiTheme="minorHAnsi" w:hAnsiTheme="minorHAnsi" w:cstheme="minorHAnsi"/>
          <w:lang w:val="en-CA"/>
        </w:rPr>
      </w:pPr>
      <w:bookmarkStart w:id="1" w:name="_Toc150429856"/>
      <w:r w:rsidRPr="00A276BA">
        <w:rPr>
          <w:rFonts w:asciiTheme="minorHAnsi" w:hAnsiTheme="minorHAnsi" w:cstheme="minorHAnsi"/>
          <w:lang w:val="en-CA"/>
        </w:rPr>
        <w:t>EXECUTIVE SUMMARY</w:t>
      </w:r>
      <w:bookmarkEnd w:id="1"/>
    </w:p>
    <w:p w14:paraId="781BE23F" w14:textId="3A9F184C" w:rsidR="002C546F" w:rsidRPr="00A276BA" w:rsidRDefault="002C546F" w:rsidP="002C546F">
      <w:pPr>
        <w:rPr>
          <w:rFonts w:cstheme="minorHAnsi"/>
          <w:lang w:val="en-CA"/>
        </w:rPr>
      </w:pPr>
      <w:r w:rsidRPr="00A276BA">
        <w:rPr>
          <w:rFonts w:cstheme="minorHAnsi"/>
          <w:lang w:val="en-CA"/>
        </w:rPr>
        <w:t xml:space="preserve">Consumer preferences in the financial sector have shifted towards electronic payment solutions. The expansion of banking and </w:t>
      </w:r>
      <w:r w:rsidRPr="00A276BA">
        <w:rPr>
          <w:rFonts w:cstheme="minorHAnsi"/>
          <w:lang w:val="en-CA"/>
        </w:rPr>
        <w:t>Internet</w:t>
      </w:r>
      <w:r w:rsidRPr="00A276BA">
        <w:rPr>
          <w:rFonts w:cstheme="minorHAnsi"/>
          <w:lang w:val="en-CA"/>
        </w:rPr>
        <w:t xml:space="preserve"> transactions has created a demand for secure and convenient payment solutions. Recognizing the urgency of this paradigm change, Scotiabank recognizes the significance of addressing it to keep its competitive edge and meet client expectations</w:t>
      </w:r>
      <w:r w:rsidRPr="00A276BA">
        <w:rPr>
          <w:rFonts w:cstheme="minorHAnsi"/>
          <w:lang w:val="en-CA"/>
        </w:rPr>
        <w:t xml:space="preserve"> </w:t>
      </w:r>
      <w:r w:rsidRPr="00A276BA">
        <w:rPr>
          <w:rFonts w:cstheme="minorHAnsi"/>
          <w:lang w:val="en-CA"/>
        </w:rPr>
        <w:t>(Unified Payments Interface, 2023)</w:t>
      </w:r>
      <w:r w:rsidRPr="00A276BA">
        <w:rPr>
          <w:rFonts w:cstheme="minorHAnsi"/>
          <w:lang w:val="en-CA"/>
        </w:rPr>
        <w:t>.</w:t>
      </w:r>
    </w:p>
    <w:p w14:paraId="53287ADA" w14:textId="0473FA06" w:rsidR="00CC253F" w:rsidRPr="00A276BA" w:rsidRDefault="002C546F" w:rsidP="00CC253F">
      <w:pPr>
        <w:rPr>
          <w:rFonts w:cstheme="minorHAnsi"/>
          <w:lang w:val="en-CA"/>
        </w:rPr>
      </w:pPr>
      <w:r w:rsidRPr="00A276BA">
        <w:rPr>
          <w:rFonts w:cstheme="minorHAnsi"/>
          <w:lang w:val="en-CA"/>
        </w:rPr>
        <w:t>Scotiabank's implementation of the Unified Payments Interface (UPI) represents a step forward in payment technology. Payment systems that integrate UPI respond to nearly changing client expectations. By providing time-saving and interoperable solutions, Scotiabank attracts tech-savvy clientele who desire speedier transactions. Besides improving the banking experience, UPI allows for cross-border transactions and increases security, bolstering Scotiabank's position as an innovative financial institution. (Jacob, 2021).</w:t>
      </w:r>
    </w:p>
    <w:p w14:paraId="480494BB" w14:textId="248FC5AC" w:rsidR="00CC253F" w:rsidRPr="00A276BA" w:rsidRDefault="002C546F" w:rsidP="00CC253F">
      <w:pPr>
        <w:rPr>
          <w:rFonts w:cstheme="minorHAnsi"/>
          <w:lang w:val="en-CA"/>
        </w:rPr>
      </w:pPr>
      <w:r w:rsidRPr="00A276BA">
        <w:rPr>
          <w:rFonts w:cstheme="minorHAnsi"/>
          <w:lang w:val="en-CA"/>
        </w:rPr>
        <w:t>The use of UPI marks a step forward in technology and customer-centric banking. Scotiabank is a forward-thinking industry leader committed to client pleasure by embracing payments, boosting efficiency, and adjusting to market conditions</w:t>
      </w:r>
      <w:r w:rsidRPr="00A276BA">
        <w:rPr>
          <w:rFonts w:cstheme="minorHAnsi"/>
          <w:lang w:val="en-CA"/>
        </w:rPr>
        <w:t xml:space="preserve"> </w:t>
      </w:r>
      <w:r w:rsidRPr="00A276BA">
        <w:rPr>
          <w:rFonts w:cstheme="minorHAnsi"/>
          <w:lang w:val="en-CA"/>
        </w:rPr>
        <w:t>(Jacob, 2021).</w:t>
      </w:r>
    </w:p>
    <w:p w14:paraId="5B2E59DB" w14:textId="77777777" w:rsidR="00CC253F" w:rsidRPr="00A276BA" w:rsidRDefault="00CC253F" w:rsidP="00CC253F">
      <w:pPr>
        <w:rPr>
          <w:rFonts w:cstheme="minorHAnsi"/>
          <w:lang w:val="en-CA"/>
        </w:rPr>
      </w:pPr>
    </w:p>
    <w:p w14:paraId="1150C066" w14:textId="77777777" w:rsidR="00CC253F" w:rsidRPr="00A276BA" w:rsidRDefault="00CC253F" w:rsidP="00CC253F">
      <w:pPr>
        <w:rPr>
          <w:rFonts w:cstheme="minorHAnsi"/>
          <w:lang w:val="en-CA"/>
        </w:rPr>
      </w:pPr>
    </w:p>
    <w:p w14:paraId="416E1FC5" w14:textId="77777777" w:rsidR="00CC253F" w:rsidRPr="00A276BA" w:rsidRDefault="00CC253F" w:rsidP="00CC253F">
      <w:pPr>
        <w:rPr>
          <w:rFonts w:cstheme="minorHAnsi"/>
          <w:lang w:val="en-CA"/>
        </w:rPr>
      </w:pPr>
    </w:p>
    <w:p w14:paraId="46469356" w14:textId="77777777" w:rsidR="00CC253F" w:rsidRPr="00A276BA" w:rsidRDefault="00CC253F" w:rsidP="00CC253F">
      <w:pPr>
        <w:rPr>
          <w:rFonts w:cstheme="minorHAnsi"/>
          <w:lang w:val="en-CA"/>
        </w:rPr>
      </w:pPr>
    </w:p>
    <w:p w14:paraId="5F4EAEB3" w14:textId="77777777" w:rsidR="00CC253F" w:rsidRPr="00A276BA" w:rsidRDefault="00CC253F" w:rsidP="00CC253F">
      <w:pPr>
        <w:rPr>
          <w:rFonts w:cstheme="minorHAnsi"/>
          <w:lang w:val="en-CA"/>
        </w:rPr>
      </w:pPr>
    </w:p>
    <w:p w14:paraId="75A238CA" w14:textId="77777777" w:rsidR="00CC253F" w:rsidRPr="00A276BA" w:rsidRDefault="00CC253F" w:rsidP="00CC253F">
      <w:pPr>
        <w:rPr>
          <w:rFonts w:cstheme="minorHAnsi"/>
          <w:lang w:val="en-CA"/>
        </w:rPr>
      </w:pPr>
    </w:p>
    <w:p w14:paraId="7419FB8A" w14:textId="77777777" w:rsidR="00CC253F" w:rsidRPr="00A276BA" w:rsidRDefault="00CC253F" w:rsidP="00CC253F">
      <w:pPr>
        <w:rPr>
          <w:rFonts w:cstheme="minorHAnsi"/>
          <w:lang w:val="en-CA"/>
        </w:rPr>
      </w:pPr>
    </w:p>
    <w:p w14:paraId="277F9CBE" w14:textId="77777777" w:rsidR="00CC253F" w:rsidRPr="00A276BA" w:rsidRDefault="00CC253F" w:rsidP="00CC253F">
      <w:pPr>
        <w:rPr>
          <w:rFonts w:cstheme="minorHAnsi"/>
          <w:lang w:val="en-CA"/>
        </w:rPr>
      </w:pPr>
    </w:p>
    <w:p w14:paraId="0838A86D" w14:textId="77777777" w:rsidR="00CC253F" w:rsidRPr="00A276BA" w:rsidRDefault="00CC253F" w:rsidP="00CC253F">
      <w:pPr>
        <w:rPr>
          <w:rFonts w:cstheme="minorHAnsi"/>
          <w:lang w:val="en-CA"/>
        </w:rPr>
      </w:pPr>
    </w:p>
    <w:p w14:paraId="52C9BA26" w14:textId="77777777" w:rsidR="00CC253F" w:rsidRPr="00A276BA" w:rsidRDefault="00CC253F" w:rsidP="00CC253F">
      <w:pPr>
        <w:rPr>
          <w:rFonts w:cstheme="minorHAnsi"/>
          <w:lang w:val="en-CA"/>
        </w:rPr>
      </w:pPr>
    </w:p>
    <w:p w14:paraId="7E84CC1D" w14:textId="77777777" w:rsidR="00CC253F" w:rsidRPr="00A276BA" w:rsidRDefault="00CC253F" w:rsidP="00CC253F">
      <w:pPr>
        <w:rPr>
          <w:rFonts w:cstheme="minorHAnsi"/>
          <w:lang w:val="en-CA"/>
        </w:rPr>
      </w:pPr>
    </w:p>
    <w:p w14:paraId="535E43F5" w14:textId="77777777" w:rsidR="00CC253F" w:rsidRPr="00A276BA" w:rsidRDefault="00CC253F" w:rsidP="00CC253F">
      <w:pPr>
        <w:rPr>
          <w:rFonts w:cstheme="minorHAnsi"/>
          <w:lang w:val="en-CA"/>
        </w:rPr>
      </w:pPr>
    </w:p>
    <w:p w14:paraId="435B274C" w14:textId="77777777" w:rsidR="00CC253F" w:rsidRPr="00A276BA" w:rsidRDefault="00CC253F" w:rsidP="00CC253F">
      <w:pPr>
        <w:rPr>
          <w:rFonts w:cstheme="minorHAnsi"/>
          <w:lang w:val="en-CA"/>
        </w:rPr>
      </w:pPr>
    </w:p>
    <w:p w14:paraId="43B3135C" w14:textId="77777777" w:rsidR="00CC253F" w:rsidRPr="00A276BA" w:rsidRDefault="00CC253F" w:rsidP="00CC253F">
      <w:pPr>
        <w:rPr>
          <w:rFonts w:cstheme="minorHAnsi"/>
          <w:lang w:val="en-CA"/>
        </w:rPr>
      </w:pPr>
    </w:p>
    <w:p w14:paraId="483F82E4" w14:textId="77777777" w:rsidR="00CC253F" w:rsidRPr="00A276BA" w:rsidRDefault="00CC253F" w:rsidP="00CC253F">
      <w:pPr>
        <w:rPr>
          <w:rFonts w:cstheme="minorHAnsi"/>
          <w:lang w:val="en-CA"/>
        </w:rPr>
      </w:pPr>
    </w:p>
    <w:p w14:paraId="4462CCF5" w14:textId="77777777" w:rsidR="00CC253F" w:rsidRPr="00A276BA" w:rsidRDefault="00CC253F" w:rsidP="00CC253F">
      <w:pPr>
        <w:rPr>
          <w:rFonts w:cstheme="minorHAnsi"/>
          <w:lang w:val="en-CA"/>
        </w:rPr>
      </w:pPr>
    </w:p>
    <w:p w14:paraId="347FC390" w14:textId="77777777" w:rsidR="00CC253F" w:rsidRPr="00A276BA" w:rsidRDefault="00CC253F" w:rsidP="00CC253F">
      <w:pPr>
        <w:rPr>
          <w:rFonts w:cstheme="minorHAnsi"/>
          <w:lang w:val="en-CA"/>
        </w:rPr>
      </w:pPr>
    </w:p>
    <w:p w14:paraId="26F6680E" w14:textId="77777777" w:rsidR="00CC253F" w:rsidRPr="00A276BA" w:rsidRDefault="00CC253F" w:rsidP="00CC253F">
      <w:pPr>
        <w:rPr>
          <w:rFonts w:cstheme="minorHAnsi"/>
          <w:lang w:val="en-CA"/>
        </w:rPr>
      </w:pPr>
    </w:p>
    <w:p w14:paraId="2EDE98C1" w14:textId="77777777" w:rsidR="00CC253F" w:rsidRPr="00A276BA" w:rsidRDefault="00CC253F" w:rsidP="00CC253F">
      <w:pPr>
        <w:rPr>
          <w:rFonts w:cstheme="minorHAnsi"/>
          <w:lang w:val="en-CA"/>
        </w:rPr>
      </w:pPr>
    </w:p>
    <w:p w14:paraId="59AC1D31" w14:textId="77777777" w:rsidR="00CC253F" w:rsidRPr="00A276BA" w:rsidRDefault="00CC253F" w:rsidP="00CC253F">
      <w:pPr>
        <w:rPr>
          <w:rFonts w:cstheme="minorHAnsi"/>
          <w:lang w:val="en-CA"/>
        </w:rPr>
      </w:pPr>
    </w:p>
    <w:p w14:paraId="4298B16F" w14:textId="1D5B2140" w:rsidR="00BE52E9" w:rsidRPr="00A276BA" w:rsidRDefault="00BE52E9" w:rsidP="00BE52E9">
      <w:pPr>
        <w:pStyle w:val="Heading1"/>
        <w:rPr>
          <w:rFonts w:asciiTheme="minorHAnsi" w:hAnsiTheme="minorHAnsi" w:cstheme="minorHAnsi"/>
          <w:lang w:val="en-CA"/>
        </w:rPr>
      </w:pPr>
      <w:bookmarkStart w:id="2" w:name="_Toc150429857"/>
      <w:r w:rsidRPr="00A276BA">
        <w:rPr>
          <w:rFonts w:asciiTheme="minorHAnsi" w:hAnsiTheme="minorHAnsi" w:cstheme="minorHAnsi"/>
          <w:lang w:val="en-CA"/>
        </w:rPr>
        <w:t>FEASIBILITY ANALYSIS</w:t>
      </w:r>
      <w:bookmarkEnd w:id="2"/>
    </w:p>
    <w:p w14:paraId="60CCE55E" w14:textId="77777777" w:rsidR="00CC253F" w:rsidRPr="00A276BA" w:rsidRDefault="00CC253F" w:rsidP="00CC253F">
      <w:pPr>
        <w:rPr>
          <w:rFonts w:cstheme="minorHAnsi"/>
          <w:lang w:val="en-CA"/>
        </w:rPr>
      </w:pPr>
    </w:p>
    <w:p w14:paraId="42892E1B" w14:textId="7F2AFB5C" w:rsidR="00CC253F" w:rsidRPr="00A276BA" w:rsidRDefault="002C546F" w:rsidP="004B1E85">
      <w:pPr>
        <w:pStyle w:val="Heading2"/>
        <w:rPr>
          <w:rFonts w:asciiTheme="minorHAnsi" w:hAnsiTheme="minorHAnsi" w:cstheme="minorHAnsi"/>
        </w:rPr>
      </w:pPr>
      <w:bookmarkStart w:id="3" w:name="_Toc150429858"/>
      <w:r w:rsidRPr="00A276BA">
        <w:rPr>
          <w:rFonts w:asciiTheme="minorHAnsi" w:hAnsiTheme="minorHAnsi" w:cstheme="minorHAnsi"/>
        </w:rPr>
        <w:t>COST-BENEFIT</w:t>
      </w:r>
      <w:r w:rsidR="00CC253F" w:rsidRPr="00A276BA">
        <w:rPr>
          <w:rFonts w:asciiTheme="minorHAnsi" w:hAnsiTheme="minorHAnsi" w:cstheme="minorHAnsi"/>
        </w:rPr>
        <w:t xml:space="preserve"> ANALYSIS</w:t>
      </w:r>
      <w:bookmarkEnd w:id="3"/>
    </w:p>
    <w:p w14:paraId="4C32A7A5" w14:textId="528B3BFD" w:rsidR="00CC253F" w:rsidRPr="00A276BA" w:rsidRDefault="00CC253F" w:rsidP="00CC253F">
      <w:pPr>
        <w:rPr>
          <w:rFonts w:cstheme="minorHAnsi"/>
          <w:lang w:val="en-CA"/>
        </w:rPr>
      </w:pPr>
      <w:r w:rsidRPr="00A276BA">
        <w:rPr>
          <w:rFonts w:cstheme="minorHAnsi"/>
          <w:lang w:val="en-CA"/>
        </w:rPr>
        <w:drawing>
          <wp:inline distT="0" distB="0" distL="0" distR="0" wp14:anchorId="50F3B905" wp14:editId="40C7F83E">
            <wp:extent cx="5731510" cy="3910965"/>
            <wp:effectExtent l="0" t="0" r="2540" b="0"/>
            <wp:docPr id="503031192" name="Picture 1" descr="A document with numbers and a number of cos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31192" name="Picture 1" descr="A document with numbers and a number of costs&#10;&#10;Description automatically generated with medium confidence"/>
                    <pic:cNvPicPr/>
                  </pic:nvPicPr>
                  <pic:blipFill rotWithShape="1">
                    <a:blip r:embed="rId8"/>
                    <a:srcRect t="7230"/>
                    <a:stretch/>
                  </pic:blipFill>
                  <pic:spPr bwMode="auto">
                    <a:xfrm>
                      <a:off x="0" y="0"/>
                      <a:ext cx="5731510" cy="3910965"/>
                    </a:xfrm>
                    <a:prstGeom prst="rect">
                      <a:avLst/>
                    </a:prstGeom>
                    <a:ln>
                      <a:noFill/>
                    </a:ln>
                    <a:extLst>
                      <a:ext uri="{53640926-AAD7-44D8-BBD7-CCE9431645EC}">
                        <a14:shadowObscured xmlns:a14="http://schemas.microsoft.com/office/drawing/2010/main"/>
                      </a:ext>
                    </a:extLst>
                  </pic:spPr>
                </pic:pic>
              </a:graphicData>
            </a:graphic>
          </wp:inline>
        </w:drawing>
      </w:r>
    </w:p>
    <w:p w14:paraId="180E1663" w14:textId="342C4096" w:rsidR="00CC253F" w:rsidRPr="00A276BA" w:rsidRDefault="00CC253F" w:rsidP="00CC253F">
      <w:pPr>
        <w:rPr>
          <w:rFonts w:cstheme="minorHAnsi"/>
          <w:lang w:val="en-CA"/>
        </w:rPr>
      </w:pPr>
      <w:r w:rsidRPr="00A276BA">
        <w:rPr>
          <w:rFonts w:cstheme="minorHAnsi"/>
          <w:lang w:val="en-CA"/>
        </w:rPr>
        <w:drawing>
          <wp:inline distT="0" distB="0" distL="0" distR="0" wp14:anchorId="20B68D5D" wp14:editId="0FC35DC7">
            <wp:extent cx="5731510" cy="3322955"/>
            <wp:effectExtent l="0" t="0" r="2540" b="0"/>
            <wp:docPr id="1010437291" name="Picture 1" descr="A table with numbers and a number of mon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37291" name="Picture 1" descr="A table with numbers and a number of money&#10;&#10;Description automatically generated with medium confidence"/>
                    <pic:cNvPicPr/>
                  </pic:nvPicPr>
                  <pic:blipFill>
                    <a:blip r:embed="rId9"/>
                    <a:stretch>
                      <a:fillRect/>
                    </a:stretch>
                  </pic:blipFill>
                  <pic:spPr>
                    <a:xfrm>
                      <a:off x="0" y="0"/>
                      <a:ext cx="5731510" cy="3322955"/>
                    </a:xfrm>
                    <a:prstGeom prst="rect">
                      <a:avLst/>
                    </a:prstGeom>
                  </pic:spPr>
                </pic:pic>
              </a:graphicData>
            </a:graphic>
          </wp:inline>
        </w:drawing>
      </w:r>
    </w:p>
    <w:p w14:paraId="416801B1" w14:textId="77777777" w:rsidR="00CC253F" w:rsidRPr="00A276BA" w:rsidRDefault="00CC253F" w:rsidP="00CC253F">
      <w:pPr>
        <w:rPr>
          <w:rFonts w:cstheme="minorHAnsi"/>
          <w:lang w:val="en-CA"/>
        </w:rPr>
      </w:pPr>
    </w:p>
    <w:p w14:paraId="3378DA94" w14:textId="77777777" w:rsidR="00CC253F" w:rsidRPr="00A276BA" w:rsidRDefault="00CC253F" w:rsidP="00CC253F">
      <w:pPr>
        <w:rPr>
          <w:rFonts w:cstheme="minorHAnsi"/>
          <w:lang w:val="en-CA"/>
        </w:rPr>
      </w:pPr>
    </w:p>
    <w:p w14:paraId="70F69569" w14:textId="7E0048B1" w:rsidR="00CC253F" w:rsidRPr="00A276BA" w:rsidRDefault="00CC253F" w:rsidP="00CC253F">
      <w:pPr>
        <w:rPr>
          <w:rFonts w:cstheme="minorHAnsi"/>
          <w:lang w:val="en-CA"/>
        </w:rPr>
      </w:pPr>
      <w:r w:rsidRPr="00A276BA">
        <w:rPr>
          <w:rFonts w:cstheme="minorHAnsi"/>
          <w:lang w:val="en-CA"/>
        </w:rPr>
        <w:drawing>
          <wp:inline distT="0" distB="0" distL="0" distR="0" wp14:anchorId="6BF19E9E" wp14:editId="2F5EF807">
            <wp:extent cx="4648849" cy="2657846"/>
            <wp:effectExtent l="0" t="0" r="0" b="9525"/>
            <wp:docPr id="1043505062"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05062" name="Picture 1" descr="A pie chart with numbers and text&#10;&#10;Description automatically generated"/>
                    <pic:cNvPicPr/>
                  </pic:nvPicPr>
                  <pic:blipFill>
                    <a:blip r:embed="rId10"/>
                    <a:stretch>
                      <a:fillRect/>
                    </a:stretch>
                  </pic:blipFill>
                  <pic:spPr>
                    <a:xfrm>
                      <a:off x="0" y="0"/>
                      <a:ext cx="4648849" cy="2657846"/>
                    </a:xfrm>
                    <a:prstGeom prst="rect">
                      <a:avLst/>
                    </a:prstGeom>
                  </pic:spPr>
                </pic:pic>
              </a:graphicData>
            </a:graphic>
          </wp:inline>
        </w:drawing>
      </w:r>
    </w:p>
    <w:p w14:paraId="55A44AE5" w14:textId="77777777" w:rsidR="00CC253F" w:rsidRPr="00A276BA" w:rsidRDefault="00CC253F" w:rsidP="00CC253F">
      <w:pPr>
        <w:rPr>
          <w:rFonts w:cstheme="minorHAnsi"/>
          <w:lang w:val="en-CA"/>
        </w:rPr>
      </w:pPr>
    </w:p>
    <w:p w14:paraId="3A2CFDD6" w14:textId="78AD458F" w:rsidR="00CC253F" w:rsidRPr="00A276BA" w:rsidRDefault="00CC253F" w:rsidP="00CC253F">
      <w:pPr>
        <w:rPr>
          <w:rFonts w:cstheme="minorHAnsi"/>
          <w:lang w:val="en-CA"/>
        </w:rPr>
      </w:pPr>
      <w:r w:rsidRPr="00A276BA">
        <w:rPr>
          <w:rFonts w:cstheme="minorHAnsi"/>
          <w:lang w:val="en-CA"/>
        </w:rPr>
        <w:drawing>
          <wp:inline distT="0" distB="0" distL="0" distR="0" wp14:anchorId="2A5282F0" wp14:editId="0F9772C7">
            <wp:extent cx="5731510" cy="3808730"/>
            <wp:effectExtent l="0" t="0" r="2540" b="1270"/>
            <wp:docPr id="1809224224" name="Picture 1" descr="A graph of a project sup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4224" name="Picture 1" descr="A graph of a project support&#10;&#10;Description automatically generated"/>
                    <pic:cNvPicPr/>
                  </pic:nvPicPr>
                  <pic:blipFill>
                    <a:blip r:embed="rId11"/>
                    <a:stretch>
                      <a:fillRect/>
                    </a:stretch>
                  </pic:blipFill>
                  <pic:spPr>
                    <a:xfrm>
                      <a:off x="0" y="0"/>
                      <a:ext cx="5731510" cy="3808730"/>
                    </a:xfrm>
                    <a:prstGeom prst="rect">
                      <a:avLst/>
                    </a:prstGeom>
                  </pic:spPr>
                </pic:pic>
              </a:graphicData>
            </a:graphic>
          </wp:inline>
        </w:drawing>
      </w:r>
    </w:p>
    <w:p w14:paraId="20D4F3AB" w14:textId="3104453A" w:rsidR="00CC253F" w:rsidRPr="00A276BA" w:rsidRDefault="00CC253F" w:rsidP="00CC253F">
      <w:pPr>
        <w:rPr>
          <w:rFonts w:cstheme="minorHAnsi"/>
          <w:lang w:val="en-CA"/>
        </w:rPr>
      </w:pPr>
      <w:r w:rsidRPr="00A276BA">
        <w:rPr>
          <w:rFonts w:cstheme="minorHAnsi"/>
          <w:lang w:val="en-CA"/>
        </w:rPr>
        <w:object w:dxaOrig="1543" w:dyaOrig="995" w14:anchorId="0BE089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7.25pt;height:49.5pt" o:ole="">
            <v:imagedata r:id="rId12" o:title=""/>
          </v:shape>
          <o:OLEObject Type="Embed" ProgID="Excel.Sheet.12" ShapeID="_x0000_i1031" DrawAspect="Icon" ObjectID="_1761043611" r:id="rId13"/>
        </w:object>
      </w:r>
    </w:p>
    <w:p w14:paraId="75D03C2C" w14:textId="77777777" w:rsidR="00CC253F" w:rsidRPr="00A276BA" w:rsidRDefault="00CC253F" w:rsidP="00CC253F">
      <w:pPr>
        <w:rPr>
          <w:rFonts w:cstheme="minorHAnsi"/>
          <w:lang w:val="en-CA"/>
        </w:rPr>
      </w:pPr>
    </w:p>
    <w:p w14:paraId="5D5316D7" w14:textId="77777777" w:rsidR="00A276BA" w:rsidRPr="00A276BA" w:rsidRDefault="00A276BA" w:rsidP="00CC253F">
      <w:pPr>
        <w:rPr>
          <w:rFonts w:cstheme="minorHAnsi"/>
          <w:lang w:val="en-CA"/>
        </w:rPr>
      </w:pPr>
    </w:p>
    <w:p w14:paraId="62920A66" w14:textId="77777777" w:rsidR="00CC253F" w:rsidRPr="00A276BA" w:rsidRDefault="00CC253F" w:rsidP="00CC253F">
      <w:pPr>
        <w:rPr>
          <w:rFonts w:cstheme="minorHAnsi"/>
          <w:lang w:val="en-CA"/>
        </w:rPr>
      </w:pPr>
    </w:p>
    <w:p w14:paraId="44F3555E" w14:textId="2124D610" w:rsidR="00A276BA" w:rsidRPr="00A276BA" w:rsidRDefault="00A276BA" w:rsidP="00A276BA">
      <w:pPr>
        <w:pStyle w:val="Heading2"/>
        <w:rPr>
          <w:rFonts w:asciiTheme="minorHAnsi" w:hAnsiTheme="minorHAnsi" w:cstheme="minorHAnsi"/>
        </w:rPr>
      </w:pPr>
      <w:bookmarkStart w:id="4" w:name="_Toc150429859"/>
      <w:r w:rsidRPr="00A276BA">
        <w:rPr>
          <w:rFonts w:asciiTheme="minorHAnsi" w:hAnsiTheme="minorHAnsi" w:cstheme="minorHAnsi"/>
        </w:rPr>
        <w:t>MARKET ANALYSIS</w:t>
      </w:r>
      <w:bookmarkEnd w:id="4"/>
    </w:p>
    <w:p w14:paraId="5C749A03" w14:textId="77777777" w:rsidR="00A276BA" w:rsidRPr="00A276BA" w:rsidRDefault="00A276BA" w:rsidP="00A276BA">
      <w:pPr>
        <w:rPr>
          <w:rFonts w:cstheme="minorHAnsi"/>
        </w:rPr>
      </w:pPr>
    </w:p>
    <w:p w14:paraId="1C870795" w14:textId="77777777" w:rsidR="00A276BA" w:rsidRPr="00A276BA" w:rsidRDefault="00A276BA" w:rsidP="00A276BA">
      <w:pPr>
        <w:rPr>
          <w:rFonts w:cstheme="minorHAnsi"/>
          <w:b/>
          <w:bCs/>
          <w:sz w:val="24"/>
          <w:szCs w:val="24"/>
        </w:rPr>
      </w:pPr>
      <w:r w:rsidRPr="00A276BA">
        <w:rPr>
          <w:rFonts w:cstheme="minorHAnsi"/>
          <w:b/>
          <w:bCs/>
          <w:noProof/>
          <w:sz w:val="24"/>
          <w:szCs w:val="24"/>
        </w:rPr>
        <w:drawing>
          <wp:inline distT="0" distB="0" distL="0" distR="0" wp14:anchorId="682F545E" wp14:editId="2037F2D1">
            <wp:extent cx="5857875" cy="3714750"/>
            <wp:effectExtent l="19050" t="0" r="9525" b="19050"/>
            <wp:docPr id="79080101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D289146" w14:textId="77777777" w:rsidR="00A276BA" w:rsidRDefault="00A276BA" w:rsidP="00A276BA">
      <w:pPr>
        <w:pStyle w:val="Heading2"/>
        <w:rPr>
          <w:rFonts w:asciiTheme="minorHAnsi" w:hAnsiTheme="minorHAnsi" w:cstheme="minorHAnsi"/>
        </w:rPr>
      </w:pPr>
    </w:p>
    <w:p w14:paraId="6BCDD180" w14:textId="77777777" w:rsidR="00A276BA" w:rsidRDefault="00A276BA" w:rsidP="00A276BA">
      <w:pPr>
        <w:pStyle w:val="Heading2"/>
        <w:rPr>
          <w:rFonts w:asciiTheme="minorHAnsi" w:hAnsiTheme="minorHAnsi" w:cstheme="minorHAnsi"/>
        </w:rPr>
      </w:pPr>
    </w:p>
    <w:p w14:paraId="461ED1E3" w14:textId="3859E5B3" w:rsidR="00A276BA" w:rsidRPr="00A276BA" w:rsidRDefault="00A276BA" w:rsidP="00A276BA">
      <w:pPr>
        <w:pStyle w:val="Heading2"/>
        <w:rPr>
          <w:rFonts w:asciiTheme="minorHAnsi" w:hAnsiTheme="minorHAnsi" w:cstheme="minorHAnsi"/>
        </w:rPr>
      </w:pPr>
      <w:bookmarkStart w:id="5" w:name="_Toc150429860"/>
      <w:r w:rsidRPr="00A276BA">
        <w:rPr>
          <w:rFonts w:asciiTheme="minorHAnsi" w:hAnsiTheme="minorHAnsi" w:cstheme="minorHAnsi"/>
        </w:rPr>
        <w:t>TECHNICAL ANALYSIS</w:t>
      </w:r>
      <w:bookmarkEnd w:id="5"/>
    </w:p>
    <w:p w14:paraId="3BD65CF0" w14:textId="77777777" w:rsidR="00A276BA" w:rsidRPr="00A276BA" w:rsidRDefault="00A276BA" w:rsidP="00A276BA">
      <w:pPr>
        <w:rPr>
          <w:rFonts w:cstheme="minorHAnsi"/>
        </w:rPr>
      </w:pPr>
    </w:p>
    <w:p w14:paraId="2766CA08" w14:textId="77777777" w:rsidR="00A276BA" w:rsidRPr="00A276BA" w:rsidRDefault="00A276BA" w:rsidP="00A276BA">
      <w:pPr>
        <w:rPr>
          <w:rFonts w:cstheme="minorHAnsi"/>
        </w:rPr>
      </w:pPr>
      <w:r w:rsidRPr="00A276BA">
        <w:rPr>
          <w:rFonts w:cstheme="minorHAnsi"/>
          <w:b/>
          <w:bCs/>
        </w:rPr>
        <w:t>Development Costs:</w:t>
      </w:r>
      <w:r w:rsidRPr="00A276BA">
        <w:rPr>
          <w:rFonts w:cstheme="minorHAnsi"/>
        </w:rPr>
        <w:t xml:space="preserve"> The initial investment in developing, integrating, and testing  UPI functionality is an important technical consideration. This includes software development, backend integration, and security measures.</w:t>
      </w:r>
    </w:p>
    <w:p w14:paraId="2D616335" w14:textId="77777777" w:rsidR="00A276BA" w:rsidRPr="00A276BA" w:rsidRDefault="00A276BA" w:rsidP="00A276BA">
      <w:pPr>
        <w:rPr>
          <w:rFonts w:cstheme="minorHAnsi"/>
        </w:rPr>
      </w:pPr>
      <w:r w:rsidRPr="00A276BA">
        <w:rPr>
          <w:rFonts w:cstheme="minorHAnsi"/>
          <w:b/>
          <w:bCs/>
        </w:rPr>
        <w:t>Technology Infrastructure:</w:t>
      </w:r>
      <w:r w:rsidRPr="00A276BA">
        <w:rPr>
          <w:rFonts w:cstheme="minorHAnsi"/>
        </w:rPr>
        <w:t xml:space="preserve"> Ensure that Scotiabank has the necessary technology infrastructure and expertise to support the UPI system.</w:t>
      </w:r>
    </w:p>
    <w:p w14:paraId="0C27BAFA" w14:textId="77777777" w:rsidR="00A276BA" w:rsidRPr="00A276BA" w:rsidRDefault="00A276BA" w:rsidP="00A276BA">
      <w:pPr>
        <w:rPr>
          <w:rFonts w:cstheme="minorHAnsi"/>
        </w:rPr>
      </w:pPr>
      <w:r w:rsidRPr="00A276BA">
        <w:rPr>
          <w:rFonts w:cstheme="minorHAnsi"/>
          <w:b/>
          <w:bCs/>
        </w:rPr>
        <w:t>User's Technological Knowledge:</w:t>
      </w:r>
      <w:r w:rsidRPr="00A276BA">
        <w:rPr>
          <w:rFonts w:cstheme="minorHAnsi"/>
        </w:rPr>
        <w:t xml:space="preserve"> Assesses the technical skills of Scotiabank customers. Will they quickly adapt to using the UPI feature, or will there be a learning curve?</w:t>
      </w:r>
    </w:p>
    <w:p w14:paraId="6B3CD0AD" w14:textId="77777777" w:rsidR="00A276BA" w:rsidRDefault="00A276BA" w:rsidP="00A276BA">
      <w:pPr>
        <w:rPr>
          <w:rFonts w:cstheme="minorHAnsi"/>
        </w:rPr>
      </w:pPr>
      <w:r w:rsidRPr="00A276BA">
        <w:rPr>
          <w:rFonts w:cstheme="minorHAnsi"/>
          <w:b/>
          <w:bCs/>
        </w:rPr>
        <w:t>Regulatory Compliance:</w:t>
      </w:r>
      <w:r w:rsidRPr="00A276BA">
        <w:rPr>
          <w:rFonts w:cstheme="minorHAnsi"/>
        </w:rPr>
        <w:t xml:space="preserve"> Assess technical requirements for compliance with UPI and financial regulations, as non-compliance can lead to legal issues.</w:t>
      </w:r>
    </w:p>
    <w:p w14:paraId="60626654" w14:textId="77777777" w:rsidR="00A276BA" w:rsidRDefault="00A276BA" w:rsidP="00A276BA">
      <w:pPr>
        <w:rPr>
          <w:rFonts w:cstheme="minorHAnsi"/>
        </w:rPr>
      </w:pPr>
    </w:p>
    <w:p w14:paraId="27880F39" w14:textId="77777777" w:rsidR="00A276BA" w:rsidRDefault="00A276BA" w:rsidP="00A276BA">
      <w:pPr>
        <w:rPr>
          <w:rFonts w:cstheme="minorHAnsi"/>
        </w:rPr>
      </w:pPr>
    </w:p>
    <w:p w14:paraId="214F05ED" w14:textId="77777777" w:rsidR="00A276BA" w:rsidRDefault="00A276BA" w:rsidP="00A276BA">
      <w:pPr>
        <w:rPr>
          <w:rFonts w:cstheme="minorHAnsi"/>
        </w:rPr>
      </w:pPr>
    </w:p>
    <w:p w14:paraId="5604054A" w14:textId="77777777" w:rsidR="00A276BA" w:rsidRDefault="00A276BA" w:rsidP="00A276BA">
      <w:pPr>
        <w:rPr>
          <w:rFonts w:cstheme="minorHAnsi"/>
        </w:rPr>
      </w:pPr>
    </w:p>
    <w:p w14:paraId="64794F45" w14:textId="77777777" w:rsidR="00A276BA" w:rsidRPr="00A276BA" w:rsidRDefault="00A276BA" w:rsidP="00A276BA">
      <w:pPr>
        <w:rPr>
          <w:rFonts w:cstheme="minorHAnsi"/>
        </w:rPr>
      </w:pPr>
    </w:p>
    <w:p w14:paraId="171E5E1B" w14:textId="237EC016" w:rsidR="00A276BA" w:rsidRDefault="00A276BA" w:rsidP="00A276BA">
      <w:pPr>
        <w:pStyle w:val="Heading2"/>
        <w:rPr>
          <w:rFonts w:asciiTheme="minorHAnsi" w:hAnsiTheme="minorHAnsi" w:cstheme="minorHAnsi"/>
        </w:rPr>
      </w:pPr>
      <w:bookmarkStart w:id="6" w:name="_Toc150429861"/>
      <w:r w:rsidRPr="00A276BA">
        <w:rPr>
          <w:rFonts w:asciiTheme="minorHAnsi" w:hAnsiTheme="minorHAnsi" w:cstheme="minorHAnsi"/>
        </w:rPr>
        <w:t>LEGAL ANALYSIS</w:t>
      </w:r>
      <w:bookmarkEnd w:id="6"/>
    </w:p>
    <w:p w14:paraId="02CAE7BC" w14:textId="77777777" w:rsidR="00A276BA" w:rsidRPr="00A276BA" w:rsidRDefault="00A276BA" w:rsidP="00A276BA"/>
    <w:p w14:paraId="030D02F6" w14:textId="77777777" w:rsidR="00A276BA" w:rsidRPr="00A276BA" w:rsidRDefault="00A276BA" w:rsidP="00A276BA">
      <w:pPr>
        <w:rPr>
          <w:rFonts w:cstheme="minorHAnsi"/>
        </w:rPr>
      </w:pPr>
      <w:r w:rsidRPr="00A276BA">
        <w:rPr>
          <w:rFonts w:cstheme="minorHAnsi"/>
          <w:b/>
          <w:bCs/>
        </w:rPr>
        <w:t xml:space="preserve">Regulatory Compliance: </w:t>
      </w:r>
      <w:r w:rsidRPr="00A276BA">
        <w:rPr>
          <w:rFonts w:cstheme="minorHAnsi"/>
        </w:rPr>
        <w:t>Scotiabank must ensure the UPI feature complies with all relevant financial and data protection regulations. This includes data privacy laws, financial transaction regulations and UPI-specific rules.</w:t>
      </w:r>
    </w:p>
    <w:p w14:paraId="25373FFB" w14:textId="77777777" w:rsidR="00A276BA" w:rsidRPr="00A276BA" w:rsidRDefault="00A276BA" w:rsidP="00A276BA">
      <w:pPr>
        <w:rPr>
          <w:rFonts w:cstheme="minorHAnsi"/>
        </w:rPr>
      </w:pPr>
      <w:r w:rsidRPr="00A276BA">
        <w:rPr>
          <w:rFonts w:cstheme="minorHAnsi"/>
          <w:b/>
          <w:bCs/>
        </w:rPr>
        <w:t>Data Security:</w:t>
      </w:r>
      <w:r w:rsidRPr="00A276BA">
        <w:rPr>
          <w:rFonts w:cstheme="minorHAnsi"/>
        </w:rPr>
        <w:t xml:space="preserve"> Legal aspects of data security and privacy must be carefully considered to protect user data from possible breaches or misuse.</w:t>
      </w:r>
    </w:p>
    <w:p w14:paraId="539E44E5" w14:textId="77777777" w:rsidR="00A276BA" w:rsidRPr="00A276BA" w:rsidRDefault="00A276BA" w:rsidP="00A276BA">
      <w:pPr>
        <w:rPr>
          <w:rFonts w:cstheme="minorHAnsi"/>
        </w:rPr>
      </w:pPr>
      <w:r w:rsidRPr="00A276BA">
        <w:rPr>
          <w:rFonts w:cstheme="minorHAnsi"/>
          <w:b/>
          <w:bCs/>
        </w:rPr>
        <w:t>User Agreements:</w:t>
      </w:r>
      <w:r w:rsidRPr="00A276BA">
        <w:rPr>
          <w:rFonts w:cstheme="minorHAnsi"/>
        </w:rPr>
        <w:t xml:space="preserve"> Draft and amend user agreements and terms of service to establish a legal relationship between the bank and the customer using  UPI functionality.</w:t>
      </w:r>
    </w:p>
    <w:p w14:paraId="79C5E552" w14:textId="77777777" w:rsidR="00A276BA" w:rsidRPr="00A276BA" w:rsidRDefault="00A276BA" w:rsidP="00A276BA">
      <w:pPr>
        <w:rPr>
          <w:rFonts w:cstheme="minorHAnsi"/>
        </w:rPr>
      </w:pPr>
      <w:r w:rsidRPr="00A276BA">
        <w:rPr>
          <w:rFonts w:cstheme="minorHAnsi"/>
          <w:b/>
          <w:bCs/>
        </w:rPr>
        <w:t>Liability and Dispute Resolution:</w:t>
      </w:r>
      <w:r w:rsidRPr="00A276BA">
        <w:rPr>
          <w:rFonts w:cstheme="minorHAnsi"/>
        </w:rPr>
        <w:t xml:space="preserve"> Defines the legal framework to resolve disputes, fraud or failed transactions. This should include the roles and responsibilities of the bank and the customer.</w:t>
      </w:r>
    </w:p>
    <w:p w14:paraId="37FB7CB7" w14:textId="77777777" w:rsidR="00A276BA" w:rsidRPr="00A276BA" w:rsidRDefault="00A276BA" w:rsidP="00A276BA">
      <w:pPr>
        <w:rPr>
          <w:rFonts w:cstheme="minorHAnsi"/>
        </w:rPr>
      </w:pPr>
      <w:r w:rsidRPr="00A276BA">
        <w:rPr>
          <w:rFonts w:cstheme="minorHAnsi"/>
          <w:b/>
          <w:bCs/>
        </w:rPr>
        <w:t>Based on Feasibility Analysis:</w:t>
      </w:r>
      <w:r w:rsidRPr="00A276BA">
        <w:rPr>
          <w:rFonts w:cstheme="minorHAnsi"/>
        </w:rPr>
        <w:t xml:space="preserve"> Positive aspects: Market demand for convenient payment solutions and potential competitive advantage in the banking sector make UPI solutions attractive. </w:t>
      </w:r>
    </w:p>
    <w:p w14:paraId="45EC511F" w14:textId="77777777" w:rsidR="00A276BA" w:rsidRPr="00A276BA" w:rsidRDefault="00A276BA" w:rsidP="00A276BA">
      <w:pPr>
        <w:pStyle w:val="ListParagraph"/>
        <w:numPr>
          <w:ilvl w:val="0"/>
          <w:numId w:val="8"/>
        </w:numPr>
        <w:spacing w:after="160" w:line="259" w:lineRule="auto"/>
        <w:rPr>
          <w:rFonts w:cstheme="minorHAnsi"/>
        </w:rPr>
      </w:pPr>
      <w:r w:rsidRPr="00A276BA">
        <w:rPr>
          <w:rFonts w:cstheme="minorHAnsi"/>
        </w:rPr>
        <w:t>UPI delivers operational efficiency and regulatory compliance, which can improve Scotiabank's reputation and customer loyalty.</w:t>
      </w:r>
    </w:p>
    <w:p w14:paraId="15F0E788" w14:textId="77777777" w:rsidR="00A276BA" w:rsidRPr="00A276BA" w:rsidRDefault="00A276BA" w:rsidP="00A276BA">
      <w:pPr>
        <w:pStyle w:val="ListParagraph"/>
        <w:numPr>
          <w:ilvl w:val="0"/>
          <w:numId w:val="8"/>
        </w:numPr>
        <w:spacing w:after="160" w:line="259" w:lineRule="auto"/>
        <w:rPr>
          <w:rFonts w:cstheme="minorHAnsi"/>
        </w:rPr>
      </w:pPr>
      <w:r w:rsidRPr="00A276BA">
        <w:rPr>
          <w:rFonts w:cstheme="minorHAnsi"/>
        </w:rPr>
        <w:t>New revenue streams can be discovered through UPI, creating additional revenue opportunities.</w:t>
      </w:r>
    </w:p>
    <w:p w14:paraId="55EF1B01" w14:textId="77777777" w:rsidR="00A276BA" w:rsidRPr="00A276BA" w:rsidRDefault="00A276BA" w:rsidP="00A276BA">
      <w:pPr>
        <w:pStyle w:val="ListParagraph"/>
        <w:numPr>
          <w:ilvl w:val="0"/>
          <w:numId w:val="8"/>
        </w:numPr>
        <w:spacing w:after="160" w:line="259" w:lineRule="auto"/>
        <w:rPr>
          <w:rFonts w:cstheme="minorHAnsi"/>
        </w:rPr>
      </w:pPr>
      <w:r w:rsidRPr="00A276BA">
        <w:rPr>
          <w:rFonts w:cstheme="minorHAnsi"/>
        </w:rPr>
        <w:t>Challenges and mitigation measures: Technical challenges and incidents can be mitigated through regular testing, contingency, and incident response plans.</w:t>
      </w:r>
    </w:p>
    <w:p w14:paraId="50EBE3F5" w14:textId="77777777" w:rsidR="00A276BA" w:rsidRPr="00A276BA" w:rsidRDefault="00A276BA" w:rsidP="00A276BA">
      <w:pPr>
        <w:pStyle w:val="ListParagraph"/>
        <w:numPr>
          <w:ilvl w:val="0"/>
          <w:numId w:val="8"/>
        </w:numPr>
        <w:spacing w:after="160" w:line="259" w:lineRule="auto"/>
        <w:rPr>
          <w:rFonts w:cstheme="minorHAnsi"/>
        </w:rPr>
      </w:pPr>
      <w:r w:rsidRPr="00A276BA">
        <w:rPr>
          <w:rFonts w:cstheme="minorHAnsi"/>
        </w:rPr>
        <w:t>Security breaches can be minimized through solid security measures and regular security testing.</w:t>
      </w:r>
    </w:p>
    <w:p w14:paraId="04950BBE" w14:textId="77777777" w:rsidR="00A276BA" w:rsidRPr="00A276BA" w:rsidRDefault="00A276BA" w:rsidP="00A276BA">
      <w:pPr>
        <w:pStyle w:val="ListParagraph"/>
        <w:numPr>
          <w:ilvl w:val="0"/>
          <w:numId w:val="8"/>
        </w:numPr>
        <w:spacing w:after="160" w:line="259" w:lineRule="auto"/>
        <w:rPr>
          <w:rFonts w:cstheme="minorHAnsi"/>
        </w:rPr>
      </w:pPr>
      <w:r w:rsidRPr="00A276BA">
        <w:rPr>
          <w:rFonts w:cstheme="minorHAnsi"/>
        </w:rPr>
        <w:t>User errors can be reduced through a user-friendly interface and user training.</w:t>
      </w:r>
    </w:p>
    <w:p w14:paraId="64F0346A" w14:textId="77777777" w:rsidR="00A276BA" w:rsidRPr="00A276BA" w:rsidRDefault="00A276BA" w:rsidP="00A276BA">
      <w:pPr>
        <w:pStyle w:val="ListParagraph"/>
        <w:numPr>
          <w:ilvl w:val="0"/>
          <w:numId w:val="8"/>
        </w:numPr>
        <w:spacing w:after="160" w:line="259" w:lineRule="auto"/>
        <w:rPr>
          <w:rFonts w:cstheme="minorHAnsi"/>
        </w:rPr>
      </w:pPr>
      <w:r w:rsidRPr="00A276BA">
        <w:rPr>
          <w:rFonts w:cstheme="minorHAnsi"/>
        </w:rPr>
        <w:t>Compliance challenges can be resolved through close collaboration with legal and compliance teams and regular audits.</w:t>
      </w:r>
    </w:p>
    <w:p w14:paraId="6E17AFC8" w14:textId="77777777" w:rsidR="00A276BA" w:rsidRPr="00A276BA" w:rsidRDefault="00A276BA" w:rsidP="00A276BA">
      <w:pPr>
        <w:pStyle w:val="ListParagraph"/>
        <w:numPr>
          <w:ilvl w:val="0"/>
          <w:numId w:val="8"/>
        </w:numPr>
        <w:spacing w:after="160" w:line="259" w:lineRule="auto"/>
        <w:rPr>
          <w:rFonts w:cstheme="minorHAnsi"/>
        </w:rPr>
      </w:pPr>
      <w:r w:rsidRPr="00A276BA">
        <w:rPr>
          <w:rFonts w:cstheme="minorHAnsi"/>
        </w:rPr>
        <w:t>Third-party dependencies can be managed by maintaining strong supplier relationships and SLAs and having contingency plans.</w:t>
      </w:r>
    </w:p>
    <w:p w14:paraId="1DBF6D5D" w14:textId="77777777" w:rsidR="00A276BA" w:rsidRPr="00A276BA" w:rsidRDefault="00A276BA" w:rsidP="00A276BA">
      <w:pPr>
        <w:pStyle w:val="ListParagraph"/>
        <w:numPr>
          <w:ilvl w:val="0"/>
          <w:numId w:val="8"/>
        </w:numPr>
        <w:spacing w:after="160" w:line="259" w:lineRule="auto"/>
        <w:rPr>
          <w:rFonts w:cstheme="minorHAnsi"/>
        </w:rPr>
      </w:pPr>
      <w:r w:rsidRPr="00A276BA">
        <w:rPr>
          <w:rFonts w:cstheme="minorHAnsi"/>
        </w:rPr>
        <w:t>In summary, although challenges and risks are associated with implementing a UPI solution, the overall feasibility analysis shows that the benefits include improved customer satisfaction, operational efficiency, and customer satisfaction.</w:t>
      </w:r>
    </w:p>
    <w:p w14:paraId="53D35D3A" w14:textId="77777777" w:rsidR="00A276BA" w:rsidRPr="00A276BA" w:rsidRDefault="00A276BA" w:rsidP="00A276BA">
      <w:pPr>
        <w:pStyle w:val="ListParagraph"/>
        <w:numPr>
          <w:ilvl w:val="0"/>
          <w:numId w:val="8"/>
        </w:numPr>
        <w:spacing w:after="160" w:line="259" w:lineRule="auto"/>
        <w:rPr>
          <w:rFonts w:cstheme="minorHAnsi"/>
        </w:rPr>
      </w:pPr>
      <w:r w:rsidRPr="00A276BA">
        <w:rPr>
          <w:rFonts w:cstheme="minorHAnsi"/>
        </w:rPr>
        <w:t>Dynamics and ability to generate revenue will outweigh the potential disadvantages.</w:t>
      </w:r>
    </w:p>
    <w:p w14:paraId="6EAC6F1B" w14:textId="77777777" w:rsidR="00A276BA" w:rsidRPr="00A276BA" w:rsidRDefault="00A276BA" w:rsidP="00A276BA">
      <w:pPr>
        <w:pStyle w:val="ListParagraph"/>
        <w:numPr>
          <w:ilvl w:val="0"/>
          <w:numId w:val="8"/>
        </w:numPr>
        <w:spacing w:after="160" w:line="259" w:lineRule="auto"/>
        <w:rPr>
          <w:rFonts w:cstheme="minorHAnsi"/>
        </w:rPr>
      </w:pPr>
      <w:r w:rsidRPr="00A276BA">
        <w:rPr>
          <w:rFonts w:cstheme="minorHAnsi"/>
        </w:rPr>
        <w:t>Scotiabank must proceed cautiously, diligently addressing the technical and legal aspects to ensure a successful UPI integration.</w:t>
      </w:r>
    </w:p>
    <w:p w14:paraId="3D2A62D4" w14:textId="77777777" w:rsidR="00A276BA" w:rsidRPr="00A276BA" w:rsidRDefault="00A276BA" w:rsidP="004B1E85">
      <w:pPr>
        <w:pStyle w:val="Heading2"/>
        <w:rPr>
          <w:rFonts w:asciiTheme="minorHAnsi" w:hAnsiTheme="minorHAnsi" w:cstheme="minorHAnsi"/>
        </w:rPr>
      </w:pPr>
    </w:p>
    <w:p w14:paraId="07B1A428" w14:textId="77777777" w:rsidR="00A276BA" w:rsidRPr="00A276BA" w:rsidRDefault="00A276BA">
      <w:pPr>
        <w:rPr>
          <w:rFonts w:eastAsiaTheme="majorEastAsia" w:cstheme="minorHAnsi"/>
          <w:b/>
          <w:color w:val="000000" w:themeColor="text1"/>
          <w:sz w:val="26"/>
          <w:szCs w:val="26"/>
        </w:rPr>
      </w:pPr>
      <w:r w:rsidRPr="00A276BA">
        <w:rPr>
          <w:rFonts w:cstheme="minorHAnsi"/>
        </w:rPr>
        <w:br w:type="page"/>
      </w:r>
    </w:p>
    <w:p w14:paraId="0B62F729" w14:textId="1E1E33B0" w:rsidR="004B1E85" w:rsidRPr="00A276BA" w:rsidRDefault="004B1E85" w:rsidP="004B1E85">
      <w:pPr>
        <w:pStyle w:val="Heading2"/>
        <w:rPr>
          <w:rFonts w:asciiTheme="minorHAnsi" w:hAnsiTheme="minorHAnsi" w:cstheme="minorHAnsi"/>
        </w:rPr>
      </w:pPr>
      <w:bookmarkStart w:id="7" w:name="_Toc150429862"/>
      <w:r w:rsidRPr="00A276BA">
        <w:rPr>
          <w:rFonts w:asciiTheme="minorHAnsi" w:hAnsiTheme="minorHAnsi" w:cstheme="minorHAnsi"/>
        </w:rPr>
        <w:lastRenderedPageBreak/>
        <w:t>AFTER IMPLEMENTATION ANALYSIS</w:t>
      </w:r>
      <w:bookmarkEnd w:id="7"/>
    </w:p>
    <w:p w14:paraId="12F6DB0F" w14:textId="77777777" w:rsidR="00BC2194" w:rsidRPr="00A276BA" w:rsidRDefault="00BC2194" w:rsidP="00BC2194">
      <w:pPr>
        <w:rPr>
          <w:rFonts w:cstheme="minorHAnsi"/>
        </w:rPr>
      </w:pPr>
    </w:p>
    <w:p w14:paraId="071DF4AC" w14:textId="6B832F9E" w:rsidR="004B1E85" w:rsidRPr="00A276BA" w:rsidRDefault="004B1E85" w:rsidP="00BC2194">
      <w:pPr>
        <w:rPr>
          <w:rFonts w:cstheme="minorHAnsi"/>
          <w:b/>
          <w:bCs/>
          <w:noProof/>
        </w:rPr>
      </w:pPr>
      <w:r w:rsidRPr="00A276BA">
        <w:rPr>
          <w:rFonts w:cstheme="minorHAnsi"/>
          <w:b/>
          <w:bCs/>
          <w:noProof/>
        </w:rPr>
        <w:t>Transaction Volume and Value:</w:t>
      </w:r>
      <w:r w:rsidR="00BC2194" w:rsidRPr="00A276BA">
        <w:rPr>
          <w:rFonts w:cstheme="minorHAnsi"/>
          <w:b/>
          <w:bCs/>
          <w:noProof/>
          <w:lang w:val="en-CA"/>
        </w:rPr>
        <w:t xml:space="preserve"> </w:t>
      </w:r>
      <w:r w:rsidRPr="00A276BA">
        <w:rPr>
          <w:rFonts w:cstheme="minorHAnsi"/>
          <w:noProof/>
        </w:rPr>
        <w:t>Analysis of the number and value of transactions processed through UPI before and after implementation, looking for trends or significant changes.</w:t>
      </w:r>
    </w:p>
    <w:p w14:paraId="6B465501" w14:textId="3B92FFD1" w:rsidR="004B1E85" w:rsidRPr="00A276BA" w:rsidRDefault="004B1E85" w:rsidP="00BC2194">
      <w:pPr>
        <w:rPr>
          <w:rFonts w:cstheme="minorHAnsi"/>
          <w:b/>
          <w:bCs/>
          <w:noProof/>
        </w:rPr>
      </w:pPr>
      <w:r w:rsidRPr="00A276BA">
        <w:rPr>
          <w:rFonts w:cstheme="minorHAnsi"/>
          <w:b/>
          <w:bCs/>
          <w:noProof/>
        </w:rPr>
        <w:t>Operational Efficiency:</w:t>
      </w:r>
      <w:r w:rsidR="00BC2194" w:rsidRPr="00A276BA">
        <w:rPr>
          <w:rFonts w:cstheme="minorHAnsi"/>
          <w:b/>
          <w:bCs/>
          <w:noProof/>
          <w:lang w:val="en-CA"/>
        </w:rPr>
        <w:t xml:space="preserve"> </w:t>
      </w:r>
      <w:r w:rsidRPr="00A276BA">
        <w:rPr>
          <w:rFonts w:cstheme="minorHAnsi"/>
          <w:noProof/>
        </w:rPr>
        <w:t>Evaluation of the processing times for transactions and the bank's operational efficiency metrics, such as reduced time for transaction completions and lowered cost per transaction.</w:t>
      </w:r>
    </w:p>
    <w:p w14:paraId="74D1D40F" w14:textId="15846F8B" w:rsidR="004B1E85" w:rsidRPr="00A276BA" w:rsidRDefault="004B1E85" w:rsidP="00BC2194">
      <w:pPr>
        <w:rPr>
          <w:rFonts w:cstheme="minorHAnsi"/>
          <w:b/>
          <w:bCs/>
          <w:noProof/>
        </w:rPr>
      </w:pPr>
      <w:r w:rsidRPr="00A276BA">
        <w:rPr>
          <w:rFonts w:cstheme="minorHAnsi"/>
          <w:b/>
          <w:bCs/>
          <w:noProof/>
        </w:rPr>
        <w:t>Customer Adoption and Satisfaction:</w:t>
      </w:r>
      <w:r w:rsidR="00BC2194" w:rsidRPr="00A276BA">
        <w:rPr>
          <w:rFonts w:cstheme="minorHAnsi"/>
          <w:b/>
          <w:bCs/>
          <w:noProof/>
          <w:lang w:val="en-CA"/>
        </w:rPr>
        <w:t xml:space="preserve"> </w:t>
      </w:r>
      <w:r w:rsidRPr="00A276BA">
        <w:rPr>
          <w:rFonts w:cstheme="minorHAnsi"/>
          <w:noProof/>
        </w:rPr>
        <w:t>Surveys and usage data to determine how quickly customers have adopted UPI and their satisfaction levels with the new system.</w:t>
      </w:r>
    </w:p>
    <w:p w14:paraId="7DB83897" w14:textId="6D6967D7" w:rsidR="004B1E85" w:rsidRPr="00A276BA" w:rsidRDefault="004B1E85" w:rsidP="00BC2194">
      <w:pPr>
        <w:rPr>
          <w:rFonts w:cstheme="minorHAnsi"/>
          <w:b/>
          <w:bCs/>
          <w:noProof/>
        </w:rPr>
      </w:pPr>
      <w:r w:rsidRPr="00A276BA">
        <w:rPr>
          <w:rFonts w:cstheme="minorHAnsi"/>
          <w:b/>
          <w:bCs/>
          <w:noProof/>
        </w:rPr>
        <w:t>Revenue Impact:</w:t>
      </w:r>
      <w:r w:rsidR="00BC2194" w:rsidRPr="00A276BA">
        <w:rPr>
          <w:rFonts w:cstheme="minorHAnsi"/>
          <w:b/>
          <w:bCs/>
          <w:noProof/>
        </w:rPr>
        <w:t xml:space="preserve"> </w:t>
      </w:r>
      <w:r w:rsidRPr="00A276BA">
        <w:rPr>
          <w:rFonts w:cstheme="minorHAnsi"/>
          <w:noProof/>
        </w:rPr>
        <w:t>Analysis of the impact on Scotiabank’s revenue, considering factors like increased transaction volumes, new customers, and the potential reduction in revenue from other transaction methods that may have higher fees.</w:t>
      </w:r>
    </w:p>
    <w:p w14:paraId="415B1554" w14:textId="7C943D81" w:rsidR="004B1E85" w:rsidRPr="00A276BA" w:rsidRDefault="004B1E85" w:rsidP="00BC2194">
      <w:pPr>
        <w:rPr>
          <w:rFonts w:cstheme="minorHAnsi"/>
          <w:b/>
          <w:bCs/>
          <w:noProof/>
        </w:rPr>
      </w:pPr>
      <w:r w:rsidRPr="00A276BA">
        <w:rPr>
          <w:rFonts w:cstheme="minorHAnsi"/>
          <w:b/>
          <w:bCs/>
          <w:noProof/>
        </w:rPr>
        <w:t>Cost Analysis:</w:t>
      </w:r>
      <w:r w:rsidR="00BC2194" w:rsidRPr="00A276BA">
        <w:rPr>
          <w:rFonts w:cstheme="minorHAnsi"/>
          <w:b/>
          <w:bCs/>
          <w:noProof/>
        </w:rPr>
        <w:t xml:space="preserve"> </w:t>
      </w:r>
      <w:r w:rsidRPr="00A276BA">
        <w:rPr>
          <w:rFonts w:cstheme="minorHAnsi"/>
          <w:noProof/>
        </w:rPr>
        <w:t>Evaluation of the costs associated with implementing and running UPI, including technology costs, training, and additional customer support.</w:t>
      </w:r>
    </w:p>
    <w:p w14:paraId="7597AF3C" w14:textId="2CD82F1D" w:rsidR="004B1E85" w:rsidRPr="00A276BA" w:rsidRDefault="004B1E85" w:rsidP="00BC2194">
      <w:pPr>
        <w:rPr>
          <w:rFonts w:cstheme="minorHAnsi"/>
          <w:b/>
          <w:bCs/>
          <w:noProof/>
        </w:rPr>
      </w:pPr>
      <w:r w:rsidRPr="00A276BA">
        <w:rPr>
          <w:rFonts w:cstheme="minorHAnsi"/>
          <w:b/>
          <w:bCs/>
          <w:noProof/>
        </w:rPr>
        <w:t>Risk and Compliance:</w:t>
      </w:r>
      <w:r w:rsidR="00BC2194" w:rsidRPr="00A276BA">
        <w:rPr>
          <w:rFonts w:cstheme="minorHAnsi"/>
          <w:b/>
          <w:bCs/>
          <w:noProof/>
          <w:lang w:val="en-CA"/>
        </w:rPr>
        <w:t xml:space="preserve"> </w:t>
      </w:r>
      <w:r w:rsidRPr="00A276BA">
        <w:rPr>
          <w:rFonts w:cstheme="minorHAnsi"/>
          <w:noProof/>
        </w:rPr>
        <w:t>Assessment of the risk profile after UPI implementation, including fraud incidents and compliance with financial regulations.</w:t>
      </w:r>
    </w:p>
    <w:p w14:paraId="14E47760" w14:textId="053576CF" w:rsidR="004B1E85" w:rsidRPr="00A276BA" w:rsidRDefault="004B1E85" w:rsidP="00BC2194">
      <w:pPr>
        <w:rPr>
          <w:rFonts w:cstheme="minorHAnsi"/>
          <w:b/>
          <w:bCs/>
          <w:noProof/>
        </w:rPr>
      </w:pPr>
      <w:r w:rsidRPr="00A276BA">
        <w:rPr>
          <w:rFonts w:cstheme="minorHAnsi"/>
          <w:b/>
          <w:bCs/>
          <w:noProof/>
        </w:rPr>
        <w:t>Market Position:</w:t>
      </w:r>
      <w:r w:rsidR="00BC2194" w:rsidRPr="00A276BA">
        <w:rPr>
          <w:rFonts w:cstheme="minorHAnsi"/>
          <w:b/>
          <w:bCs/>
          <w:noProof/>
          <w:lang w:val="en-CA"/>
        </w:rPr>
        <w:t xml:space="preserve"> </w:t>
      </w:r>
      <w:r w:rsidRPr="00A276BA">
        <w:rPr>
          <w:rFonts w:cstheme="minorHAnsi"/>
          <w:noProof/>
        </w:rPr>
        <w:t>Comparing Scotiabank's market position before and after UPI implementation in terms of digital payments market share.</w:t>
      </w:r>
    </w:p>
    <w:p w14:paraId="585A39DF" w14:textId="0F98A639" w:rsidR="004B1E85" w:rsidRPr="00A276BA" w:rsidRDefault="004B1E85" w:rsidP="00BC2194">
      <w:pPr>
        <w:rPr>
          <w:rFonts w:cstheme="minorHAnsi"/>
          <w:b/>
          <w:bCs/>
          <w:noProof/>
        </w:rPr>
      </w:pPr>
      <w:r w:rsidRPr="00A276BA">
        <w:rPr>
          <w:rFonts w:cstheme="minorHAnsi"/>
          <w:b/>
          <w:bCs/>
          <w:noProof/>
        </w:rPr>
        <w:t>Technical Performance:</w:t>
      </w:r>
      <w:r w:rsidR="00BC2194" w:rsidRPr="00A276BA">
        <w:rPr>
          <w:rFonts w:cstheme="minorHAnsi"/>
          <w:b/>
          <w:bCs/>
          <w:noProof/>
          <w:lang w:val="en-CA"/>
        </w:rPr>
        <w:t xml:space="preserve"> </w:t>
      </w:r>
      <w:r w:rsidRPr="00A276BA">
        <w:rPr>
          <w:rFonts w:cstheme="minorHAnsi"/>
          <w:noProof/>
        </w:rPr>
        <w:t>Technical metrics like system uptime, error rates, and the number of technical support incidents reported.</w:t>
      </w:r>
    </w:p>
    <w:p w14:paraId="5BF446E0" w14:textId="64ACB5A4" w:rsidR="004B1E85" w:rsidRPr="00A276BA" w:rsidRDefault="004B1E85" w:rsidP="00BC2194">
      <w:pPr>
        <w:rPr>
          <w:rFonts w:cstheme="minorHAnsi"/>
          <w:b/>
          <w:bCs/>
          <w:noProof/>
        </w:rPr>
      </w:pPr>
      <w:r w:rsidRPr="00A276BA">
        <w:rPr>
          <w:rFonts w:cstheme="minorHAnsi"/>
          <w:b/>
          <w:bCs/>
          <w:noProof/>
        </w:rPr>
        <w:t>Customer Support Metrics:</w:t>
      </w:r>
      <w:r w:rsidR="00BC2194" w:rsidRPr="00A276BA">
        <w:rPr>
          <w:rFonts w:cstheme="minorHAnsi"/>
          <w:b/>
          <w:bCs/>
          <w:noProof/>
          <w:lang w:val="en-CA"/>
        </w:rPr>
        <w:t xml:space="preserve"> </w:t>
      </w:r>
      <w:r w:rsidRPr="00A276BA">
        <w:rPr>
          <w:rFonts w:cstheme="minorHAnsi"/>
          <w:noProof/>
        </w:rPr>
        <w:t>Analysis of customer support metrics, such as the volume of support calls, average resolution time, and customer feedback on support quality.</w:t>
      </w:r>
    </w:p>
    <w:p w14:paraId="227B0E18" w14:textId="207FF521" w:rsidR="004B1E85" w:rsidRPr="00A276BA" w:rsidRDefault="004B1E85" w:rsidP="00BC2194">
      <w:pPr>
        <w:rPr>
          <w:rFonts w:cstheme="minorHAnsi"/>
          <w:b/>
          <w:bCs/>
          <w:noProof/>
        </w:rPr>
      </w:pPr>
      <w:r w:rsidRPr="00A276BA">
        <w:rPr>
          <w:rFonts w:cstheme="minorHAnsi"/>
          <w:b/>
          <w:bCs/>
          <w:noProof/>
        </w:rPr>
        <w:t>Security Incidents:</w:t>
      </w:r>
      <w:r w:rsidR="00BC2194" w:rsidRPr="00A276BA">
        <w:rPr>
          <w:rFonts w:cstheme="minorHAnsi"/>
          <w:b/>
          <w:bCs/>
          <w:noProof/>
          <w:lang w:val="en-CA"/>
        </w:rPr>
        <w:t xml:space="preserve"> </w:t>
      </w:r>
      <w:r w:rsidRPr="00A276BA">
        <w:rPr>
          <w:rFonts w:cstheme="minorHAnsi"/>
          <w:noProof/>
        </w:rPr>
        <w:t>Monitoring any increase or decrease in security incidents following UPI implementation, including data breaches or unauthorized transactions.</w:t>
      </w:r>
    </w:p>
    <w:p w14:paraId="36389962" w14:textId="77777777" w:rsidR="00BC2194" w:rsidRPr="00A276BA" w:rsidRDefault="00BC2194" w:rsidP="004B1E85">
      <w:pPr>
        <w:spacing w:after="0"/>
        <w:rPr>
          <w:rFonts w:cstheme="minorHAnsi"/>
          <w:noProof/>
        </w:rPr>
      </w:pPr>
    </w:p>
    <w:p w14:paraId="5B00E677" w14:textId="014D0E4D" w:rsidR="00BC2194" w:rsidRPr="00A276BA" w:rsidRDefault="00BC2194" w:rsidP="004B1E85">
      <w:pPr>
        <w:spacing w:after="0"/>
        <w:rPr>
          <w:rFonts w:cstheme="minorHAnsi"/>
          <w:noProof/>
        </w:rPr>
      </w:pPr>
      <w:r w:rsidRPr="00A276BA">
        <w:rPr>
          <w:rFonts w:cstheme="minorHAnsi"/>
          <w:noProof/>
        </w:rPr>
        <w:lastRenderedPageBreak/>
        <w:drawing>
          <wp:inline distT="0" distB="0" distL="0" distR="0" wp14:anchorId="042A58C6" wp14:editId="4FC5EC79">
            <wp:extent cx="5343525" cy="4265685"/>
            <wp:effectExtent l="0" t="0" r="0" b="1905"/>
            <wp:docPr id="747091475" name="Picture 4"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91475" name="Picture 4" descr="A graph with green and blue bars&#10;&#10;Description automatically generated"/>
                    <pic:cNvPicPr>
                      <a:picLocks noChangeAspect="1" noChangeArrowheads="1"/>
                    </pic:cNvPicPr>
                  </pic:nvPicPr>
                  <pic:blipFill>
                    <a:blip r:embed="rId19" cstate="print">
                      <a:extLst>
                        <a:ext uri="{BEBA8EAE-BF5A-486C-A8C5-ECC9F3942E4B}">
                          <a14:imgProps xmlns:a14="http://schemas.microsoft.com/office/drawing/2010/main">
                            <a14:imgLayer r:embed="rId20">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5347038" cy="4268489"/>
                    </a:xfrm>
                    <a:prstGeom prst="rect">
                      <a:avLst/>
                    </a:prstGeom>
                    <a:noFill/>
                    <a:ln>
                      <a:noFill/>
                    </a:ln>
                  </pic:spPr>
                </pic:pic>
              </a:graphicData>
            </a:graphic>
          </wp:inline>
        </w:drawing>
      </w:r>
    </w:p>
    <w:p w14:paraId="3E0192DF" w14:textId="233E85F9" w:rsidR="004B1E85" w:rsidRPr="00A276BA" w:rsidRDefault="00BC2194" w:rsidP="00BC2194">
      <w:pPr>
        <w:spacing w:after="0"/>
        <w:rPr>
          <w:rFonts w:cstheme="minorHAnsi"/>
          <w:noProof/>
        </w:rPr>
      </w:pPr>
      <w:r w:rsidRPr="00A276BA">
        <w:rPr>
          <w:rFonts w:cstheme="minorHAnsi"/>
          <w:noProof/>
        </w:rPr>
        <w:t>With the use of a horizontal bar chart to analyze performance across numerous parameters before and after UPI was introduced, the graphic displays the implementation analysis of UPI at Scotiabank. Higher scores on the scale indicate better performance or impact. The metrics are assessed on this basis. Transaction volume, operational effectiveness, and revenue impact all improved after implementation; the 'Before Implementation' metrics are shown in navy and the 'After Implementation' metrics are in green. Customer adoption has also significantly improved, indicating that the new system has been successfully adopted. On the other hand, the cost analysis score has dropped, suggesting increased post-implementation expenditures, perhaps as a result of setup and initial investment expenses.</w:t>
      </w:r>
      <w:r w:rsidR="004B1E85" w:rsidRPr="00A276BA">
        <w:rPr>
          <w:rFonts w:cstheme="minorHAnsi"/>
          <w:noProof/>
        </w:rPr>
        <w:br/>
      </w:r>
    </w:p>
    <w:p w14:paraId="5D6C5BA9" w14:textId="0477F918" w:rsidR="004B1E85" w:rsidRPr="00A276BA" w:rsidRDefault="00BC2194" w:rsidP="00BC2194">
      <w:pPr>
        <w:pStyle w:val="Heading2"/>
        <w:rPr>
          <w:rFonts w:asciiTheme="minorHAnsi" w:hAnsiTheme="minorHAnsi" w:cstheme="minorHAnsi"/>
        </w:rPr>
      </w:pPr>
      <w:bookmarkStart w:id="8" w:name="_Toc150429863"/>
      <w:r w:rsidRPr="00A276BA">
        <w:rPr>
          <w:rFonts w:asciiTheme="minorHAnsi" w:hAnsiTheme="minorHAnsi" w:cstheme="minorHAnsi"/>
        </w:rPr>
        <w:t>REGULATORY ANALYSIS</w:t>
      </w:r>
      <w:bookmarkEnd w:id="8"/>
      <w:r w:rsidRPr="00A276BA">
        <w:rPr>
          <w:rFonts w:asciiTheme="minorHAnsi" w:hAnsiTheme="minorHAnsi" w:cstheme="minorHAnsi"/>
        </w:rPr>
        <w:t xml:space="preserve"> </w:t>
      </w:r>
    </w:p>
    <w:p w14:paraId="21055CC1" w14:textId="77777777" w:rsidR="004B1E85" w:rsidRPr="00A276BA" w:rsidRDefault="004B1E85" w:rsidP="004B1E85">
      <w:pPr>
        <w:rPr>
          <w:rFonts w:cstheme="minorHAnsi"/>
        </w:rPr>
      </w:pPr>
      <w:r w:rsidRPr="00A276BA">
        <w:rPr>
          <w:rFonts w:cstheme="minorHAnsi"/>
        </w:rPr>
        <w:t>Regulatory analysis of Scotiabank adopting the Unified Payments Interface (UPI) for money transfers would focus on several key areas:</w:t>
      </w:r>
    </w:p>
    <w:p w14:paraId="65C42357" w14:textId="77777777" w:rsidR="004B1E85" w:rsidRPr="00A276BA" w:rsidRDefault="004B1E85" w:rsidP="004B1E85">
      <w:pPr>
        <w:rPr>
          <w:rFonts w:cstheme="minorHAnsi"/>
        </w:rPr>
      </w:pPr>
      <w:r w:rsidRPr="00A276BA">
        <w:rPr>
          <w:rFonts w:cstheme="minorHAnsi"/>
          <w:b/>
          <w:bCs/>
        </w:rPr>
        <w:t>Compliance with Local Regulations</w:t>
      </w:r>
      <w:r w:rsidRPr="00A276BA">
        <w:rPr>
          <w:rFonts w:cstheme="minorHAnsi"/>
        </w:rPr>
        <w:t>: Scotiabank would need to ensure that the adoption of UPI complies with the financial regulations of the country in which they are operating.</w:t>
      </w:r>
    </w:p>
    <w:p w14:paraId="308CA888" w14:textId="77777777" w:rsidR="004B1E85" w:rsidRPr="00A276BA" w:rsidRDefault="004B1E85" w:rsidP="004B1E85">
      <w:pPr>
        <w:rPr>
          <w:rFonts w:cstheme="minorHAnsi"/>
        </w:rPr>
      </w:pPr>
      <w:r w:rsidRPr="00A276BA">
        <w:rPr>
          <w:rFonts w:cstheme="minorHAnsi"/>
          <w:b/>
          <w:bCs/>
        </w:rPr>
        <w:t>Data Protection and Privacy</w:t>
      </w:r>
      <w:r w:rsidRPr="00A276BA">
        <w:rPr>
          <w:rFonts w:cstheme="minorHAnsi"/>
        </w:rPr>
        <w:t>: With UPI transactions involving the exchange of personal and financial data, Scotiabank must comply with data protection laws such as the General Data Protection Regulation (GDPR) in Europe or the Personal Information Protection and Electronic Documents Act (PIPEDA) in Canada, ensuring customer data is handled securely and with consent.</w:t>
      </w:r>
    </w:p>
    <w:p w14:paraId="1F2A40C6" w14:textId="77777777" w:rsidR="004B1E85" w:rsidRPr="00A276BA" w:rsidRDefault="004B1E85" w:rsidP="004B1E85">
      <w:pPr>
        <w:rPr>
          <w:rFonts w:cstheme="minorHAnsi"/>
        </w:rPr>
      </w:pPr>
      <w:r w:rsidRPr="00A276BA">
        <w:rPr>
          <w:rFonts w:cstheme="minorHAnsi"/>
          <w:b/>
          <w:bCs/>
        </w:rPr>
        <w:t>Cross-Border Transaction Rules</w:t>
      </w:r>
      <w:r w:rsidRPr="00A276BA">
        <w:rPr>
          <w:rFonts w:cstheme="minorHAnsi"/>
        </w:rPr>
        <w:t xml:space="preserve">: If Scotiabank is facilitating cross-border payments using UPI, it must comply with international regulations and any specific bilateral agreements between the countries </w:t>
      </w:r>
      <w:r w:rsidRPr="00A276BA">
        <w:rPr>
          <w:rFonts w:cstheme="minorHAnsi"/>
        </w:rPr>
        <w:lastRenderedPageBreak/>
        <w:t>involved. This also includes adherence to the Foreign Exchange Management Act (FEMA) if operating in or with India, where UPI originated.</w:t>
      </w:r>
    </w:p>
    <w:p w14:paraId="3303BDD4" w14:textId="77777777" w:rsidR="004B1E85" w:rsidRPr="00A276BA" w:rsidRDefault="004B1E85" w:rsidP="004B1E85">
      <w:pPr>
        <w:rPr>
          <w:rFonts w:cstheme="minorHAnsi"/>
        </w:rPr>
      </w:pPr>
      <w:r w:rsidRPr="00A276BA">
        <w:rPr>
          <w:rFonts w:cstheme="minorHAnsi"/>
          <w:b/>
          <w:bCs/>
        </w:rPr>
        <w:t>Payment Systems Regulations</w:t>
      </w:r>
      <w:r w:rsidRPr="00A276BA">
        <w:rPr>
          <w:rFonts w:cstheme="minorHAnsi"/>
        </w:rPr>
        <w:t>: As a bank adopting a new payment system, Scotiabank must ensure that it meets the requirements set out by payment system regulators, which may include transaction limits, fund settlement times, and operational standards.</w:t>
      </w:r>
    </w:p>
    <w:p w14:paraId="319635F3" w14:textId="77777777" w:rsidR="004B1E85" w:rsidRPr="00A276BA" w:rsidRDefault="004B1E85" w:rsidP="004B1E85">
      <w:pPr>
        <w:rPr>
          <w:rFonts w:cstheme="minorHAnsi"/>
        </w:rPr>
      </w:pPr>
      <w:r w:rsidRPr="00A276BA">
        <w:rPr>
          <w:rFonts w:cstheme="minorHAnsi"/>
          <w:b/>
          <w:bCs/>
        </w:rPr>
        <w:t>Interoperability and Technical Standards</w:t>
      </w:r>
      <w:r w:rsidRPr="00A276BA">
        <w:rPr>
          <w:rFonts w:cstheme="minorHAnsi"/>
        </w:rPr>
        <w:t>: Scotiabank must ensure that its implementation of UPI is interoperable with other UPI-compliant systems and follows the technical standards and protocols required for secure and efficient payment transfers.</w:t>
      </w:r>
    </w:p>
    <w:p w14:paraId="6AA06D23" w14:textId="77777777" w:rsidR="004B1E85" w:rsidRPr="00A276BA" w:rsidRDefault="004B1E85" w:rsidP="004B1E85">
      <w:pPr>
        <w:rPr>
          <w:rFonts w:cstheme="minorHAnsi"/>
        </w:rPr>
      </w:pPr>
      <w:r w:rsidRPr="00A276BA">
        <w:rPr>
          <w:rFonts w:cstheme="minorHAnsi"/>
          <w:b/>
          <w:bCs/>
        </w:rPr>
        <w:t>Consumer Protection Laws</w:t>
      </w:r>
      <w:r w:rsidRPr="00A276BA">
        <w:rPr>
          <w:rFonts w:cstheme="minorHAnsi"/>
        </w:rPr>
        <w:t>: The bank must abide by consumer protection laws, ensuring that customers are not exposed to undue risk and that they have recourse in the event of fraud or mistakes in payment processing.</w:t>
      </w:r>
    </w:p>
    <w:p w14:paraId="2787CAF5" w14:textId="77777777" w:rsidR="004B1E85" w:rsidRPr="00A276BA" w:rsidRDefault="004B1E85" w:rsidP="004B1E85">
      <w:pPr>
        <w:rPr>
          <w:rFonts w:cstheme="minorHAnsi"/>
        </w:rPr>
      </w:pPr>
      <w:r w:rsidRPr="00A276BA">
        <w:rPr>
          <w:rFonts w:cstheme="minorHAnsi"/>
          <w:b/>
          <w:bCs/>
        </w:rPr>
        <w:t>Reporting and Monitoring:</w:t>
      </w:r>
      <w:r w:rsidRPr="00A276BA">
        <w:rPr>
          <w:rFonts w:cstheme="minorHAnsi"/>
        </w:rPr>
        <w:t xml:space="preserve"> Regulatory bodies often require reports on transaction volumes, fraud instances, and other metrics.</w:t>
      </w:r>
    </w:p>
    <w:p w14:paraId="7CA2D81C" w14:textId="77777777" w:rsidR="004B1E85" w:rsidRPr="00A276BA" w:rsidRDefault="004B1E85" w:rsidP="004B1E85">
      <w:pPr>
        <w:rPr>
          <w:rFonts w:cstheme="minorHAnsi"/>
        </w:rPr>
      </w:pPr>
      <w:r w:rsidRPr="00A276BA">
        <w:rPr>
          <w:rFonts w:cstheme="minorHAnsi"/>
          <w:noProof/>
        </w:rPr>
        <w:drawing>
          <wp:inline distT="0" distB="0" distL="0" distR="0" wp14:anchorId="08B3772A" wp14:editId="72338865">
            <wp:extent cx="5067300" cy="3909833"/>
            <wp:effectExtent l="0" t="0" r="0" b="0"/>
            <wp:docPr id="1419571832" name="Picture 2" descr="A green hexag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71832" name="Picture 2" descr="A green hexagon with white text&#10;&#10;Description automatically generated"/>
                    <pic:cNvPicPr>
                      <a:picLocks noChangeAspect="1" noChangeArrowheads="1"/>
                    </pic:cNvPicPr>
                  </pic:nvPicPr>
                  <pic:blipFill>
                    <a:blip r:embed="rId21" cstate="print">
                      <a:extLst>
                        <a:ext uri="{BEBA8EAE-BF5A-486C-A8C5-ECC9F3942E4B}">
                          <a14:imgProps xmlns:a14="http://schemas.microsoft.com/office/drawing/2010/main">
                            <a14:imgLayer r:embed="rId22">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5067778" cy="3910202"/>
                    </a:xfrm>
                    <a:prstGeom prst="rect">
                      <a:avLst/>
                    </a:prstGeom>
                    <a:noFill/>
                    <a:ln>
                      <a:noFill/>
                    </a:ln>
                  </pic:spPr>
                </pic:pic>
              </a:graphicData>
            </a:graphic>
          </wp:inline>
        </w:drawing>
      </w:r>
    </w:p>
    <w:p w14:paraId="0E4997B8" w14:textId="77777777" w:rsidR="004B1E85" w:rsidRPr="00A276BA" w:rsidRDefault="004B1E85" w:rsidP="004B1E85">
      <w:pPr>
        <w:rPr>
          <w:rFonts w:cstheme="minorHAnsi"/>
          <w:b/>
          <w:bCs/>
        </w:rPr>
      </w:pPr>
    </w:p>
    <w:p w14:paraId="4056D82E" w14:textId="68C7D779" w:rsidR="00BC2194" w:rsidRPr="00A276BA" w:rsidRDefault="00BC2194" w:rsidP="00BC2194">
      <w:pPr>
        <w:rPr>
          <w:rFonts w:cstheme="minorHAnsi"/>
        </w:rPr>
      </w:pPr>
      <w:r w:rsidRPr="00A276BA">
        <w:rPr>
          <w:rFonts w:cstheme="minorHAnsi"/>
        </w:rPr>
        <w:t xml:space="preserve">The radar chart </w:t>
      </w:r>
      <w:r w:rsidR="00786AA7" w:rsidRPr="00A276BA">
        <w:rPr>
          <w:rFonts w:cstheme="minorHAnsi"/>
          <w:lang w:val="en-CA"/>
        </w:rPr>
        <w:t>above</w:t>
      </w:r>
      <w:r w:rsidRPr="00A276BA">
        <w:rPr>
          <w:rFonts w:cstheme="minorHAnsi"/>
        </w:rPr>
        <w:t xml:space="preserve"> represents a regulatory compliance analysis for Scotiabank's adoption of UPI. Each axis corresponds to a different regulatory area, with the extent of the green fill indicating the level of compliance. Higher compliance is closer to the edge, while lower compliance is towards the center.</w:t>
      </w:r>
    </w:p>
    <w:p w14:paraId="384E36E6" w14:textId="77777777" w:rsidR="004B1E85" w:rsidRPr="00A276BA" w:rsidRDefault="004B1E85" w:rsidP="004B1E85">
      <w:pPr>
        <w:rPr>
          <w:rFonts w:cstheme="minorHAnsi"/>
          <w:b/>
          <w:bCs/>
        </w:rPr>
      </w:pPr>
    </w:p>
    <w:p w14:paraId="2B9CF337" w14:textId="77777777" w:rsidR="004B1E85" w:rsidRPr="00A276BA" w:rsidRDefault="004B1E85" w:rsidP="004B1E85">
      <w:pPr>
        <w:rPr>
          <w:rFonts w:cstheme="minorHAnsi"/>
          <w:b/>
          <w:bCs/>
        </w:rPr>
      </w:pPr>
    </w:p>
    <w:p w14:paraId="3F2B60C5" w14:textId="77777777" w:rsidR="004B1E85" w:rsidRPr="00A276BA" w:rsidRDefault="004B1E85" w:rsidP="004B1E85">
      <w:pPr>
        <w:rPr>
          <w:rFonts w:cstheme="minorHAnsi"/>
          <w:b/>
          <w:bCs/>
        </w:rPr>
      </w:pPr>
    </w:p>
    <w:p w14:paraId="7E2C2C98" w14:textId="77777777" w:rsidR="004B1E85" w:rsidRPr="00A276BA" w:rsidRDefault="004B1E85" w:rsidP="004B1E85">
      <w:pPr>
        <w:rPr>
          <w:rFonts w:cstheme="minorHAnsi"/>
          <w:b/>
          <w:bCs/>
        </w:rPr>
      </w:pPr>
    </w:p>
    <w:p w14:paraId="7FB7CAE9" w14:textId="77777777" w:rsidR="004B1E85" w:rsidRPr="00A276BA" w:rsidRDefault="004B1E85" w:rsidP="004B1E85">
      <w:pPr>
        <w:rPr>
          <w:rFonts w:cstheme="minorHAnsi"/>
        </w:rPr>
      </w:pPr>
      <w:r w:rsidRPr="00A276BA">
        <w:rPr>
          <w:rFonts w:cstheme="minorHAnsi"/>
          <w:b/>
          <w:bCs/>
        </w:rPr>
        <w:t>Functional and resource constraints</w:t>
      </w:r>
      <w:r w:rsidRPr="00A276BA">
        <w:rPr>
          <w:rFonts w:cstheme="minorHAnsi"/>
          <w:b/>
          <w:bCs/>
        </w:rPr>
        <w:br/>
      </w:r>
      <w:r w:rsidRPr="00A276BA">
        <w:rPr>
          <w:rFonts w:cstheme="minorHAnsi"/>
        </w:rPr>
        <w:t>Functional and resource constraints refer to the limitations that can affect the implementation and ongoing operation of a system like UPI (Unified Payments Interface) at Scotiabank. Here are the possible constraints:</w:t>
      </w:r>
    </w:p>
    <w:p w14:paraId="2FD6AE8B" w14:textId="77777777" w:rsidR="00786AA7" w:rsidRPr="00A276BA" w:rsidRDefault="004B1E85" w:rsidP="00786AA7">
      <w:pPr>
        <w:spacing w:after="0"/>
        <w:rPr>
          <w:rFonts w:cstheme="minorHAnsi"/>
        </w:rPr>
      </w:pPr>
      <w:r w:rsidRPr="00A276BA">
        <w:rPr>
          <w:rFonts w:cstheme="minorHAnsi"/>
          <w:b/>
          <w:bCs/>
        </w:rPr>
        <w:t>Functional Constraints</w:t>
      </w:r>
    </w:p>
    <w:p w14:paraId="457BF5AF" w14:textId="0AD53173" w:rsidR="004B1E85" w:rsidRPr="00A276BA" w:rsidRDefault="00786AA7" w:rsidP="00786AA7">
      <w:pPr>
        <w:spacing w:after="0"/>
        <w:rPr>
          <w:rFonts w:cstheme="minorHAnsi"/>
        </w:rPr>
      </w:pPr>
      <w:r w:rsidRPr="00A276BA">
        <w:rPr>
          <w:rFonts w:cstheme="minorHAnsi"/>
          <w:lang w:val="en-CA"/>
        </w:rPr>
        <w:t xml:space="preserve"> </w:t>
      </w:r>
      <w:r w:rsidR="004B1E85" w:rsidRPr="00A276BA">
        <w:rPr>
          <w:rFonts w:cstheme="minorHAnsi"/>
        </w:rPr>
        <w:t>Integration with Existing Systems: Ensuring that UPI interfaces seamlessly with Scotiabank's existing banking and payment systems could be a significant challenge, requiring extensive software development and testing.</w:t>
      </w:r>
    </w:p>
    <w:p w14:paraId="47E43DA0" w14:textId="77777777" w:rsidR="00786AA7" w:rsidRPr="00A276BA" w:rsidRDefault="00786AA7" w:rsidP="00786AA7">
      <w:pPr>
        <w:spacing w:after="0"/>
        <w:rPr>
          <w:rFonts w:cstheme="minorHAnsi"/>
        </w:rPr>
      </w:pPr>
    </w:p>
    <w:p w14:paraId="3F8D0ABF" w14:textId="77777777" w:rsidR="004B1E85" w:rsidRPr="00A276BA" w:rsidRDefault="004B1E85" w:rsidP="004B1E85">
      <w:pPr>
        <w:rPr>
          <w:rFonts w:cstheme="minorHAnsi"/>
        </w:rPr>
      </w:pPr>
      <w:r w:rsidRPr="00A276BA">
        <w:rPr>
          <w:rFonts w:cstheme="minorHAnsi"/>
          <w:b/>
          <w:bCs/>
        </w:rPr>
        <w:t>Transaction Limits</w:t>
      </w:r>
      <w:r w:rsidRPr="00A276BA">
        <w:rPr>
          <w:rFonts w:cstheme="minorHAnsi"/>
        </w:rPr>
        <w:t>: UPI systems may have transaction limits that could restrict high-value transfers, affecting functionality for certain customer segments.</w:t>
      </w:r>
    </w:p>
    <w:p w14:paraId="20E228DD" w14:textId="77777777" w:rsidR="004B1E85" w:rsidRPr="00A276BA" w:rsidRDefault="004B1E85" w:rsidP="004B1E85">
      <w:pPr>
        <w:rPr>
          <w:rFonts w:cstheme="minorHAnsi"/>
        </w:rPr>
      </w:pPr>
      <w:r w:rsidRPr="00A276BA">
        <w:rPr>
          <w:rFonts w:cstheme="minorHAnsi"/>
          <w:b/>
          <w:bCs/>
        </w:rPr>
        <w:t>Scalability</w:t>
      </w:r>
      <w:r w:rsidRPr="00A276BA">
        <w:rPr>
          <w:rFonts w:cstheme="minorHAnsi"/>
        </w:rPr>
        <w:t>: The system must be able to scale up to handle increased transaction volumes without performance degradation.</w:t>
      </w:r>
    </w:p>
    <w:p w14:paraId="1F467A35" w14:textId="1A1CEBCF" w:rsidR="004B1E85" w:rsidRPr="00A276BA" w:rsidRDefault="004B1E85" w:rsidP="004B1E85">
      <w:pPr>
        <w:rPr>
          <w:rFonts w:cstheme="minorHAnsi"/>
        </w:rPr>
      </w:pPr>
      <w:r w:rsidRPr="00A276BA">
        <w:rPr>
          <w:rFonts w:cstheme="minorHAnsi"/>
          <w:b/>
          <w:bCs/>
        </w:rPr>
        <w:t>Real-time Processing</w:t>
      </w:r>
      <w:r w:rsidRPr="00A276BA">
        <w:rPr>
          <w:rFonts w:cstheme="minorHAnsi"/>
        </w:rPr>
        <w:t xml:space="preserve">: UPI requires real-time transaction processing, which can be a functional constraint if </w:t>
      </w:r>
      <w:r w:rsidR="00786AA7" w:rsidRPr="00A276BA">
        <w:rPr>
          <w:rFonts w:cstheme="minorHAnsi"/>
        </w:rPr>
        <w:t xml:space="preserve">the </w:t>
      </w:r>
      <w:r w:rsidRPr="00A276BA">
        <w:rPr>
          <w:rFonts w:cstheme="minorHAnsi"/>
        </w:rPr>
        <w:t>existing bank infrastructure is not equipped to handle this.</w:t>
      </w:r>
    </w:p>
    <w:p w14:paraId="6DCB0783" w14:textId="77777777" w:rsidR="004B1E85" w:rsidRPr="00A276BA" w:rsidRDefault="004B1E85" w:rsidP="004B1E85">
      <w:pPr>
        <w:rPr>
          <w:rFonts w:cstheme="minorHAnsi"/>
        </w:rPr>
      </w:pPr>
      <w:r w:rsidRPr="00A276BA">
        <w:rPr>
          <w:rFonts w:cstheme="minorHAnsi"/>
          <w:b/>
          <w:bCs/>
        </w:rPr>
        <w:t>Fraud Detection</w:t>
      </w:r>
      <w:r w:rsidRPr="00A276BA">
        <w:rPr>
          <w:rFonts w:cstheme="minorHAnsi"/>
        </w:rPr>
        <w:t>: Implementing robust fraud detection and prevention measures that can operate efficiently within the UPI framework.</w:t>
      </w:r>
    </w:p>
    <w:p w14:paraId="20EC18A4" w14:textId="77777777" w:rsidR="004B1E85" w:rsidRPr="00A276BA" w:rsidRDefault="004B1E85" w:rsidP="004B1E85">
      <w:pPr>
        <w:rPr>
          <w:rFonts w:cstheme="minorHAnsi"/>
        </w:rPr>
      </w:pPr>
      <w:r w:rsidRPr="00A276BA">
        <w:rPr>
          <w:rFonts w:cstheme="minorHAnsi"/>
          <w:b/>
          <w:bCs/>
        </w:rPr>
        <w:t>Multi-language Support:</w:t>
      </w:r>
      <w:r w:rsidRPr="00A276BA">
        <w:rPr>
          <w:rFonts w:cstheme="minorHAnsi"/>
        </w:rPr>
        <w:t xml:space="preserve"> Providing support for multiple languages to cater to a broad customer base may be required, depending on the geographic reach of Scotiabank.</w:t>
      </w:r>
    </w:p>
    <w:p w14:paraId="1C79FC5C" w14:textId="628F1F04" w:rsidR="004B1E85" w:rsidRPr="00A276BA" w:rsidRDefault="004B1E85" w:rsidP="004B1E85">
      <w:pPr>
        <w:rPr>
          <w:rFonts w:cstheme="minorHAnsi"/>
          <w:b/>
          <w:bCs/>
        </w:rPr>
      </w:pPr>
      <w:r w:rsidRPr="00A276BA">
        <w:rPr>
          <w:rFonts w:cstheme="minorHAnsi"/>
          <w:b/>
          <w:bCs/>
        </w:rPr>
        <w:t>Resource Constraints</w:t>
      </w:r>
    </w:p>
    <w:p w14:paraId="0ED3126B" w14:textId="77777777" w:rsidR="004B1E85" w:rsidRPr="00A276BA" w:rsidRDefault="004B1E85" w:rsidP="004B1E85">
      <w:pPr>
        <w:rPr>
          <w:rFonts w:cstheme="minorHAnsi"/>
        </w:rPr>
      </w:pPr>
      <w:r w:rsidRPr="00A276BA">
        <w:rPr>
          <w:rFonts w:cstheme="minorHAnsi"/>
          <w:b/>
          <w:bCs/>
        </w:rPr>
        <w:t>Technical</w:t>
      </w:r>
      <w:r w:rsidRPr="00A276BA">
        <w:rPr>
          <w:rFonts w:cstheme="minorHAnsi"/>
        </w:rPr>
        <w:t xml:space="preserve"> Expertise: There may be a shortage of staff with the necessary technical expertise to implement and manage the UPI system.</w:t>
      </w:r>
    </w:p>
    <w:p w14:paraId="527640CD" w14:textId="77777777" w:rsidR="004B1E85" w:rsidRPr="00A276BA" w:rsidRDefault="004B1E85" w:rsidP="004B1E85">
      <w:pPr>
        <w:rPr>
          <w:rFonts w:cstheme="minorHAnsi"/>
        </w:rPr>
      </w:pPr>
      <w:r w:rsidRPr="00A276BA">
        <w:rPr>
          <w:rFonts w:cstheme="minorHAnsi"/>
          <w:b/>
          <w:bCs/>
        </w:rPr>
        <w:t>Financial Costs</w:t>
      </w:r>
      <w:r w:rsidRPr="00A276BA">
        <w:rPr>
          <w:rFonts w:cstheme="minorHAnsi"/>
        </w:rPr>
        <w:t>: The financial investment for integrating and maintaining a UPI system can be substantial, including software development, hardware upgrades, and ongoing operational costs.</w:t>
      </w:r>
    </w:p>
    <w:p w14:paraId="1DA0DF94" w14:textId="77777777" w:rsidR="004B1E85" w:rsidRPr="00A276BA" w:rsidRDefault="004B1E85" w:rsidP="004B1E85">
      <w:pPr>
        <w:rPr>
          <w:rFonts w:cstheme="minorHAnsi"/>
        </w:rPr>
      </w:pPr>
      <w:r w:rsidRPr="00A276BA">
        <w:rPr>
          <w:rFonts w:cstheme="minorHAnsi"/>
          <w:b/>
          <w:bCs/>
        </w:rPr>
        <w:t>Operational Support</w:t>
      </w:r>
      <w:r w:rsidRPr="00A276BA">
        <w:rPr>
          <w:rFonts w:cstheme="minorHAnsi"/>
        </w:rPr>
        <w:t>: Sufficient customer service and back-end support resources must be in place to handle queries and issues that arise from UPI transactions.</w:t>
      </w:r>
    </w:p>
    <w:p w14:paraId="3FADE1D8" w14:textId="1EB065FE" w:rsidR="004B1E85" w:rsidRPr="00A276BA" w:rsidRDefault="004B1E85" w:rsidP="004B1E85">
      <w:pPr>
        <w:rPr>
          <w:rFonts w:cstheme="minorHAnsi"/>
        </w:rPr>
      </w:pPr>
      <w:r w:rsidRPr="00A276BA">
        <w:rPr>
          <w:rFonts w:cstheme="minorHAnsi"/>
          <w:b/>
          <w:bCs/>
        </w:rPr>
        <w:t>Infrastructure</w:t>
      </w:r>
      <w:r w:rsidRPr="00A276BA">
        <w:rPr>
          <w:rFonts w:cstheme="minorHAnsi"/>
        </w:rPr>
        <w:t xml:space="preserve">: Adequate hardware infrastructure is needed to support the </w:t>
      </w:r>
      <w:r w:rsidR="00786AA7" w:rsidRPr="00A276BA">
        <w:rPr>
          <w:rFonts w:cstheme="minorHAnsi"/>
        </w:rPr>
        <w:t>high availability</w:t>
      </w:r>
      <w:r w:rsidRPr="00A276BA">
        <w:rPr>
          <w:rFonts w:cstheme="minorHAnsi"/>
        </w:rPr>
        <w:t xml:space="preserve"> and high-volume nature of UPI transactions.</w:t>
      </w:r>
    </w:p>
    <w:p w14:paraId="0CBDF456" w14:textId="77777777" w:rsidR="004B1E85" w:rsidRPr="00A276BA" w:rsidRDefault="004B1E85" w:rsidP="004B1E85">
      <w:pPr>
        <w:rPr>
          <w:rFonts w:cstheme="minorHAnsi"/>
        </w:rPr>
      </w:pPr>
      <w:r w:rsidRPr="00A276BA">
        <w:rPr>
          <w:rFonts w:cstheme="minorHAnsi"/>
          <w:b/>
          <w:bCs/>
        </w:rPr>
        <w:t>Security Measures</w:t>
      </w:r>
      <w:r w:rsidRPr="00A276BA">
        <w:rPr>
          <w:rFonts w:cstheme="minorHAnsi"/>
        </w:rPr>
        <w:t>: Significant resources must be allocated to ensure that all transactions are secure, which includes investing in cybersecurity measures and compliance audits.</w:t>
      </w:r>
    </w:p>
    <w:p w14:paraId="6E534B0D" w14:textId="77777777" w:rsidR="004B1E85" w:rsidRPr="00A276BA" w:rsidRDefault="004B1E85" w:rsidP="004B1E85">
      <w:pPr>
        <w:rPr>
          <w:rFonts w:cstheme="minorHAnsi"/>
        </w:rPr>
      </w:pPr>
      <w:r w:rsidRPr="00A276BA">
        <w:rPr>
          <w:rFonts w:cstheme="minorHAnsi"/>
          <w:b/>
          <w:bCs/>
        </w:rPr>
        <w:t>Training</w:t>
      </w:r>
      <w:r w:rsidRPr="00A276BA">
        <w:rPr>
          <w:rFonts w:cstheme="minorHAnsi"/>
        </w:rPr>
        <w:t>: Employees must be trained to handle the new system, which requires time and financial resources for effective knowledge transfer.</w:t>
      </w:r>
    </w:p>
    <w:p w14:paraId="0C731A53" w14:textId="77777777" w:rsidR="004B1E85" w:rsidRPr="00A276BA" w:rsidRDefault="004B1E85" w:rsidP="004B1E85">
      <w:pPr>
        <w:rPr>
          <w:rFonts w:cstheme="minorHAnsi"/>
        </w:rPr>
      </w:pPr>
      <w:r w:rsidRPr="00A276BA">
        <w:rPr>
          <w:rFonts w:cstheme="minorHAnsi"/>
          <w:b/>
          <w:bCs/>
        </w:rPr>
        <w:t>Regulatory Compliance:</w:t>
      </w:r>
      <w:r w:rsidRPr="00A276BA">
        <w:rPr>
          <w:rFonts w:cstheme="minorHAnsi"/>
        </w:rPr>
        <w:t xml:space="preserve"> Resources need to be dedicated to ensuring ongoing compliance with all relevant financial regulations, which can be particularly taxing if operating across multiple jurisdictions.</w:t>
      </w:r>
    </w:p>
    <w:p w14:paraId="36C5AB82" w14:textId="77777777" w:rsidR="004B1E85" w:rsidRPr="00A276BA" w:rsidRDefault="004B1E85" w:rsidP="004B1E85">
      <w:pPr>
        <w:rPr>
          <w:rFonts w:cstheme="minorHAnsi"/>
        </w:rPr>
      </w:pPr>
    </w:p>
    <w:p w14:paraId="58516D65" w14:textId="77777777" w:rsidR="004B1E85" w:rsidRPr="00A276BA" w:rsidRDefault="004B1E85" w:rsidP="004B1E85">
      <w:pPr>
        <w:rPr>
          <w:rFonts w:cstheme="minorHAnsi"/>
        </w:rPr>
      </w:pPr>
    </w:p>
    <w:p w14:paraId="375FB019" w14:textId="77777777" w:rsidR="00786AA7" w:rsidRPr="00A276BA" w:rsidRDefault="00786AA7" w:rsidP="004B1E85">
      <w:pPr>
        <w:rPr>
          <w:rFonts w:cstheme="minorHAnsi"/>
        </w:rPr>
      </w:pPr>
    </w:p>
    <w:p w14:paraId="55DE5726" w14:textId="77777777" w:rsidR="00786AA7" w:rsidRPr="00A276BA" w:rsidRDefault="00786AA7" w:rsidP="004B1E85">
      <w:pPr>
        <w:rPr>
          <w:rFonts w:cstheme="minorHAnsi"/>
        </w:rPr>
      </w:pPr>
    </w:p>
    <w:p w14:paraId="67AD6AF3" w14:textId="1ABF1D30" w:rsidR="004B1E85" w:rsidRPr="00A276BA" w:rsidRDefault="004B1E85" w:rsidP="004B1E85">
      <w:pPr>
        <w:rPr>
          <w:rFonts w:cstheme="minorHAnsi"/>
        </w:rPr>
      </w:pPr>
      <w:r w:rsidRPr="00A276BA">
        <w:rPr>
          <w:rFonts w:cstheme="minorHAnsi"/>
        </w:rPr>
        <w:t xml:space="preserve">The </w:t>
      </w:r>
      <w:r w:rsidR="00786AA7" w:rsidRPr="00A276BA">
        <w:rPr>
          <w:rFonts w:cstheme="minorHAnsi"/>
          <w:lang w:val="en-CA"/>
        </w:rPr>
        <w:t xml:space="preserve">graph below </w:t>
      </w:r>
      <w:r w:rsidRPr="00A276BA">
        <w:rPr>
          <w:rFonts w:cstheme="minorHAnsi"/>
        </w:rPr>
        <w:t>provides a comparison of hypothetical functional and resource constraints faced by Scotiabank in the implementation of UPI, represented by horizontal bar charts. The level of constraint is indicated on a scale from 0 to 100, with higher numbers indicating greater constraint. Blue bars represent functional constraints such as system integration and user interface design, while red bars show resource constraints like technical expertise and financial costs.</w:t>
      </w:r>
    </w:p>
    <w:p w14:paraId="02ECE5E4" w14:textId="77777777" w:rsidR="004B1E85" w:rsidRPr="00A276BA" w:rsidRDefault="004B1E85" w:rsidP="004B1E85">
      <w:pPr>
        <w:rPr>
          <w:rFonts w:cstheme="minorHAnsi"/>
        </w:rPr>
      </w:pPr>
      <w:r w:rsidRPr="00A276BA">
        <w:rPr>
          <w:rFonts w:cstheme="minorHAnsi"/>
          <w:noProof/>
        </w:rPr>
        <w:drawing>
          <wp:inline distT="0" distB="0" distL="0" distR="0" wp14:anchorId="62441369" wp14:editId="68A99ACE">
            <wp:extent cx="5943600" cy="2522855"/>
            <wp:effectExtent l="0" t="0" r="0" b="0"/>
            <wp:docPr id="1857445605" name="Picture 3" descr="A comparison of blue and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45605" name="Picture 3" descr="A comparison of blue and red bar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22855"/>
                    </a:xfrm>
                    <a:prstGeom prst="rect">
                      <a:avLst/>
                    </a:prstGeom>
                    <a:noFill/>
                    <a:ln>
                      <a:noFill/>
                    </a:ln>
                  </pic:spPr>
                </pic:pic>
              </a:graphicData>
            </a:graphic>
          </wp:inline>
        </w:drawing>
      </w:r>
    </w:p>
    <w:p w14:paraId="4FC878B1" w14:textId="036F7878" w:rsidR="004B1E85" w:rsidRPr="00A276BA" w:rsidRDefault="004B1E85" w:rsidP="00CC253F">
      <w:pPr>
        <w:rPr>
          <w:rFonts w:cstheme="minorHAnsi"/>
          <w:lang w:val="en-CA"/>
        </w:rPr>
      </w:pPr>
    </w:p>
    <w:p w14:paraId="666D5501" w14:textId="77777777" w:rsidR="004B1E85" w:rsidRPr="00A276BA" w:rsidRDefault="004B1E85">
      <w:pPr>
        <w:rPr>
          <w:rFonts w:cstheme="minorHAnsi"/>
          <w:lang w:val="en-CA"/>
        </w:rPr>
      </w:pPr>
      <w:r w:rsidRPr="00A276BA">
        <w:rPr>
          <w:rFonts w:cstheme="minorHAnsi"/>
          <w:lang w:val="en-CA"/>
        </w:rPr>
        <w:br w:type="page"/>
      </w:r>
    </w:p>
    <w:p w14:paraId="59469282" w14:textId="77777777" w:rsidR="00CC253F" w:rsidRPr="00A276BA" w:rsidRDefault="00CC253F" w:rsidP="00CC253F">
      <w:pPr>
        <w:rPr>
          <w:rFonts w:cstheme="minorHAnsi"/>
          <w:lang w:val="en-CA"/>
        </w:rPr>
      </w:pPr>
    </w:p>
    <w:p w14:paraId="356F2D80" w14:textId="2377E7B6" w:rsidR="00BE52E9" w:rsidRPr="00A276BA" w:rsidRDefault="00BE52E9" w:rsidP="00BE52E9">
      <w:pPr>
        <w:pStyle w:val="Heading1"/>
        <w:rPr>
          <w:rFonts w:asciiTheme="minorHAnsi" w:hAnsiTheme="minorHAnsi" w:cstheme="minorHAnsi"/>
          <w:lang w:val="en-CA"/>
        </w:rPr>
      </w:pPr>
      <w:bookmarkStart w:id="9" w:name="_Toc150429864"/>
      <w:r w:rsidRPr="00A276BA">
        <w:rPr>
          <w:rFonts w:asciiTheme="minorHAnsi" w:hAnsiTheme="minorHAnsi" w:cstheme="minorHAnsi"/>
          <w:lang w:val="en-CA"/>
        </w:rPr>
        <w:t>PROTOTYPING</w:t>
      </w:r>
      <w:bookmarkEnd w:id="9"/>
    </w:p>
    <w:p w14:paraId="3A697DB8" w14:textId="77777777" w:rsidR="00A57CDE" w:rsidRPr="00A276BA" w:rsidRDefault="00A57CDE" w:rsidP="00A57CDE">
      <w:pPr>
        <w:rPr>
          <w:rFonts w:cstheme="minorHAnsi"/>
          <w:b/>
          <w:bCs/>
          <w:sz w:val="24"/>
          <w:szCs w:val="24"/>
        </w:rPr>
      </w:pPr>
      <w:r w:rsidRPr="00A276BA">
        <w:rPr>
          <w:rFonts w:cstheme="minorHAnsi"/>
          <w:b/>
          <w:bCs/>
          <w:sz w:val="24"/>
          <w:szCs w:val="24"/>
        </w:rPr>
        <w:t>Creating a new VPI (Virtual Payment Identifier)</w:t>
      </w:r>
      <w:ins w:id="10" w:author="Microsoft Word" w:date="2023-11-07T19:13:00Z">
        <w:r w:rsidRPr="00A276BA">
          <w:rPr>
            <w:rFonts w:cstheme="minorHAnsi"/>
            <w:b/>
            <w:bCs/>
            <w:sz w:val="24"/>
            <w:szCs w:val="24"/>
          </w:rPr>
          <w:t xml:space="preserve"> </w:t>
        </w:r>
      </w:ins>
    </w:p>
    <w:p w14:paraId="7C08C712" w14:textId="77777777" w:rsidR="00A57CDE" w:rsidRPr="00A276BA" w:rsidRDefault="00A57CDE" w:rsidP="00A57CDE">
      <w:pPr>
        <w:pStyle w:val="ListParagraph"/>
        <w:numPr>
          <w:ilvl w:val="0"/>
          <w:numId w:val="3"/>
        </w:numPr>
        <w:rPr>
          <w:rFonts w:cstheme="minorHAnsi"/>
        </w:rPr>
      </w:pPr>
      <w:r w:rsidRPr="00A276BA">
        <w:rPr>
          <w:rFonts w:cstheme="minorHAnsi"/>
        </w:rPr>
        <w:t>First login to Scotia mobile banking app using valid credentials:</w:t>
      </w:r>
    </w:p>
    <w:p w14:paraId="77C9E576" w14:textId="77777777" w:rsidR="00A57CDE" w:rsidRPr="00A276BA" w:rsidRDefault="00A57CDE" w:rsidP="00A57CDE">
      <w:pPr>
        <w:pStyle w:val="ListParagraph"/>
        <w:numPr>
          <w:ilvl w:val="0"/>
          <w:numId w:val="3"/>
        </w:numPr>
        <w:rPr>
          <w:rFonts w:cstheme="minorHAnsi"/>
        </w:rPr>
      </w:pPr>
      <w:r w:rsidRPr="00A276BA">
        <w:rPr>
          <w:rFonts w:cstheme="minorHAnsi"/>
        </w:rPr>
        <w:t>Click on UPI – Powered by Scotia Bank</w:t>
      </w:r>
    </w:p>
    <w:p w14:paraId="2D81B899" w14:textId="1DBDEBD1" w:rsidR="00CC253F" w:rsidRPr="00A276BA" w:rsidRDefault="00CC253F" w:rsidP="00A57CDE">
      <w:pPr>
        <w:rPr>
          <w:rFonts w:cstheme="minorHAnsi"/>
        </w:rPr>
      </w:pPr>
    </w:p>
    <w:p w14:paraId="649396F4" w14:textId="77777777" w:rsidR="00CC253F" w:rsidRPr="00A276BA" w:rsidRDefault="00CC253F" w:rsidP="00CC253F">
      <w:pPr>
        <w:rPr>
          <w:rFonts w:cstheme="minorHAnsi"/>
        </w:rPr>
      </w:pPr>
      <w:r w:rsidRPr="00A276BA">
        <w:rPr>
          <w:rFonts w:cstheme="minorHAnsi"/>
          <w:noProof/>
        </w:rPr>
        <w:drawing>
          <wp:inline distT="0" distB="0" distL="0" distR="0" wp14:anchorId="18C609D7" wp14:editId="7B65721D">
            <wp:extent cx="5435600" cy="5943600"/>
            <wp:effectExtent l="0" t="0" r="0" b="0"/>
            <wp:docPr id="1763052216" name="Picture 17630522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2216" name="Picture 1763052216" descr="A screen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38066" cy="5946296"/>
                    </a:xfrm>
                    <a:prstGeom prst="rect">
                      <a:avLst/>
                    </a:prstGeom>
                  </pic:spPr>
                </pic:pic>
              </a:graphicData>
            </a:graphic>
          </wp:inline>
        </w:drawing>
      </w:r>
    </w:p>
    <w:p w14:paraId="690CEE3C" w14:textId="77777777" w:rsidR="00A57CDE" w:rsidRPr="00A276BA" w:rsidRDefault="00A57CDE" w:rsidP="00CC253F">
      <w:pPr>
        <w:rPr>
          <w:rFonts w:cstheme="minorHAnsi"/>
        </w:rPr>
      </w:pPr>
    </w:p>
    <w:p w14:paraId="4A8D445C" w14:textId="77777777" w:rsidR="00A57CDE" w:rsidRPr="00A276BA" w:rsidRDefault="00A57CDE" w:rsidP="00CC253F">
      <w:pPr>
        <w:rPr>
          <w:rFonts w:cstheme="minorHAnsi"/>
        </w:rPr>
      </w:pPr>
    </w:p>
    <w:p w14:paraId="76BE6666" w14:textId="77777777" w:rsidR="00A57CDE" w:rsidRPr="00A276BA" w:rsidRDefault="00A57CDE" w:rsidP="00CC253F">
      <w:pPr>
        <w:rPr>
          <w:rFonts w:cstheme="minorHAnsi"/>
        </w:rPr>
      </w:pPr>
    </w:p>
    <w:p w14:paraId="0CAEFFEF" w14:textId="77777777" w:rsidR="00A57CDE" w:rsidRPr="00A276BA" w:rsidRDefault="00A57CDE" w:rsidP="00CC253F">
      <w:pPr>
        <w:rPr>
          <w:rFonts w:cstheme="minorHAnsi"/>
        </w:rPr>
      </w:pPr>
    </w:p>
    <w:p w14:paraId="18E7FF78" w14:textId="77777777" w:rsidR="00A57CDE" w:rsidRPr="00A276BA" w:rsidRDefault="00A57CDE" w:rsidP="00CC253F">
      <w:pPr>
        <w:rPr>
          <w:rFonts w:cstheme="minorHAnsi"/>
        </w:rPr>
      </w:pPr>
    </w:p>
    <w:p w14:paraId="19F829F2" w14:textId="77777777" w:rsidR="00A57CDE" w:rsidRPr="00A276BA" w:rsidRDefault="00A57CDE" w:rsidP="00CC253F">
      <w:pPr>
        <w:rPr>
          <w:rFonts w:cstheme="minorHAnsi"/>
        </w:rPr>
      </w:pPr>
    </w:p>
    <w:p w14:paraId="0D12F286" w14:textId="77777777" w:rsidR="00CC253F" w:rsidRPr="00A276BA" w:rsidRDefault="00CC253F" w:rsidP="00CC253F">
      <w:pPr>
        <w:pStyle w:val="ListParagraph"/>
        <w:numPr>
          <w:ilvl w:val="0"/>
          <w:numId w:val="3"/>
        </w:numPr>
        <w:rPr>
          <w:rFonts w:cstheme="minorHAnsi"/>
        </w:rPr>
      </w:pPr>
      <w:r w:rsidRPr="00A276BA">
        <w:rPr>
          <w:rFonts w:cstheme="minorHAnsi"/>
        </w:rPr>
        <w:t>UPI homepage appears (It has features like Pay Money, Request Money, Create More VPI and Transactions)</w:t>
      </w:r>
    </w:p>
    <w:p w14:paraId="2AEEB707" w14:textId="77777777" w:rsidR="00CC253F" w:rsidRPr="00A276BA" w:rsidRDefault="00CC253F" w:rsidP="00CC253F">
      <w:pPr>
        <w:pStyle w:val="ListParagraph"/>
        <w:numPr>
          <w:ilvl w:val="0"/>
          <w:numId w:val="3"/>
        </w:numPr>
        <w:rPr>
          <w:rFonts w:cstheme="minorHAnsi"/>
        </w:rPr>
      </w:pPr>
      <w:r w:rsidRPr="00A276BA">
        <w:rPr>
          <w:rFonts w:cstheme="minorHAnsi"/>
        </w:rPr>
        <w:t xml:space="preserve">Select the option “Create NEW VPI” from the UPI </w:t>
      </w:r>
      <w:proofErr w:type="gramStart"/>
      <w:r w:rsidRPr="00A276BA">
        <w:rPr>
          <w:rFonts w:cstheme="minorHAnsi"/>
        </w:rPr>
        <w:t>homepage</w:t>
      </w:r>
      <w:proofErr w:type="gramEnd"/>
    </w:p>
    <w:p w14:paraId="22F051CD" w14:textId="77777777" w:rsidR="00CC253F" w:rsidRPr="00A276BA" w:rsidRDefault="00CC253F" w:rsidP="00CC253F">
      <w:pPr>
        <w:pStyle w:val="ListParagraph"/>
        <w:numPr>
          <w:ilvl w:val="0"/>
          <w:numId w:val="2"/>
        </w:numPr>
        <w:rPr>
          <w:rFonts w:cstheme="minorHAnsi"/>
        </w:rPr>
      </w:pPr>
      <w:r w:rsidRPr="00A276BA">
        <w:rPr>
          <w:rFonts w:cstheme="minorHAnsi"/>
        </w:rPr>
        <w:t xml:space="preserve">Type a VPI id of your choice in the form </w:t>
      </w:r>
      <w:hyperlink r:id="rId25">
        <w:r w:rsidRPr="00A276BA">
          <w:rPr>
            <w:rStyle w:val="Hyperlink"/>
            <w:rFonts w:cstheme="minorHAnsi"/>
          </w:rPr>
          <w:t>Name/Phonenumber@Scotia.com</w:t>
        </w:r>
      </w:hyperlink>
    </w:p>
    <w:p w14:paraId="787ED92C" w14:textId="77777777" w:rsidR="00CC253F" w:rsidRPr="00A276BA" w:rsidRDefault="00CC253F" w:rsidP="00CC253F">
      <w:pPr>
        <w:pStyle w:val="ListParagraph"/>
        <w:numPr>
          <w:ilvl w:val="0"/>
          <w:numId w:val="2"/>
        </w:numPr>
        <w:rPr>
          <w:rFonts w:cstheme="minorHAnsi"/>
        </w:rPr>
      </w:pPr>
      <w:r w:rsidRPr="00A276BA">
        <w:rPr>
          <w:rFonts w:cstheme="minorHAnsi"/>
        </w:rPr>
        <w:t xml:space="preserve">Check for the availability in case of multiple names registered for </w:t>
      </w:r>
      <w:proofErr w:type="gramStart"/>
      <w:r w:rsidRPr="00A276BA">
        <w:rPr>
          <w:rFonts w:cstheme="minorHAnsi"/>
        </w:rPr>
        <w:t>VPI</w:t>
      </w:r>
      <w:proofErr w:type="gramEnd"/>
    </w:p>
    <w:p w14:paraId="355E5390" w14:textId="77777777" w:rsidR="00CC253F" w:rsidRPr="00A276BA" w:rsidRDefault="00CC253F" w:rsidP="00CC253F">
      <w:pPr>
        <w:pStyle w:val="ListParagraph"/>
        <w:numPr>
          <w:ilvl w:val="0"/>
          <w:numId w:val="2"/>
        </w:numPr>
        <w:rPr>
          <w:rFonts w:cstheme="minorHAnsi"/>
        </w:rPr>
      </w:pPr>
      <w:r w:rsidRPr="00A276BA">
        <w:rPr>
          <w:rFonts w:cstheme="minorHAnsi"/>
        </w:rPr>
        <w:t>Click on “Proceed”</w:t>
      </w:r>
    </w:p>
    <w:p w14:paraId="7EB88869" w14:textId="77777777" w:rsidR="00CC253F" w:rsidRPr="00A276BA" w:rsidRDefault="00CC253F" w:rsidP="00CC253F">
      <w:pPr>
        <w:rPr>
          <w:rFonts w:cstheme="minorHAnsi"/>
        </w:rPr>
      </w:pPr>
      <w:r w:rsidRPr="00A276BA">
        <w:rPr>
          <w:rFonts w:cstheme="minorHAnsi"/>
          <w:noProof/>
        </w:rPr>
        <w:drawing>
          <wp:inline distT="0" distB="0" distL="0" distR="0" wp14:anchorId="074175BB" wp14:editId="52ECA580">
            <wp:extent cx="5514975" cy="5657850"/>
            <wp:effectExtent l="0" t="0" r="9525" b="0"/>
            <wp:docPr id="709637331" name="Picture 7096373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7331" name="Picture 709637331" descr="A screenshot of a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15843" cy="5658740"/>
                    </a:xfrm>
                    <a:prstGeom prst="rect">
                      <a:avLst/>
                    </a:prstGeom>
                  </pic:spPr>
                </pic:pic>
              </a:graphicData>
            </a:graphic>
          </wp:inline>
        </w:drawing>
      </w:r>
    </w:p>
    <w:p w14:paraId="085620D4" w14:textId="77777777" w:rsidR="00CC253F" w:rsidRPr="00A276BA" w:rsidRDefault="00CC253F" w:rsidP="00CC253F">
      <w:pPr>
        <w:rPr>
          <w:rFonts w:cstheme="minorHAnsi"/>
        </w:rPr>
      </w:pPr>
    </w:p>
    <w:p w14:paraId="74393CA4" w14:textId="77777777" w:rsidR="00A57CDE" w:rsidRPr="00A276BA" w:rsidRDefault="00A57CDE" w:rsidP="00CC253F">
      <w:pPr>
        <w:rPr>
          <w:rFonts w:cstheme="minorHAnsi"/>
        </w:rPr>
      </w:pPr>
    </w:p>
    <w:p w14:paraId="4F97C795" w14:textId="77777777" w:rsidR="00A57CDE" w:rsidRPr="00A276BA" w:rsidRDefault="00A57CDE" w:rsidP="00CC253F">
      <w:pPr>
        <w:rPr>
          <w:rFonts w:cstheme="minorHAnsi"/>
        </w:rPr>
      </w:pPr>
    </w:p>
    <w:p w14:paraId="338FC159" w14:textId="77777777" w:rsidR="00A57CDE" w:rsidRPr="00A276BA" w:rsidRDefault="00A57CDE" w:rsidP="00CC253F">
      <w:pPr>
        <w:rPr>
          <w:rFonts w:cstheme="minorHAnsi"/>
        </w:rPr>
      </w:pPr>
    </w:p>
    <w:p w14:paraId="1654360A" w14:textId="77777777" w:rsidR="00A57CDE" w:rsidRPr="00A276BA" w:rsidRDefault="00A57CDE" w:rsidP="00CC253F">
      <w:pPr>
        <w:rPr>
          <w:rFonts w:cstheme="minorHAnsi"/>
        </w:rPr>
      </w:pPr>
    </w:p>
    <w:p w14:paraId="6B362214" w14:textId="77777777" w:rsidR="00CC253F" w:rsidRPr="00A276BA" w:rsidRDefault="00CC253F" w:rsidP="00CC253F">
      <w:pPr>
        <w:pStyle w:val="ListParagraph"/>
        <w:numPr>
          <w:ilvl w:val="0"/>
          <w:numId w:val="3"/>
        </w:numPr>
        <w:rPr>
          <w:rFonts w:cstheme="minorHAnsi"/>
        </w:rPr>
      </w:pPr>
      <w:r w:rsidRPr="00A276BA">
        <w:rPr>
          <w:rFonts w:cstheme="minorHAnsi"/>
        </w:rPr>
        <w:t xml:space="preserve">For Security purposes, identity verification should be completed before proceeding with VPI </w:t>
      </w:r>
      <w:proofErr w:type="gramStart"/>
      <w:r w:rsidRPr="00A276BA">
        <w:rPr>
          <w:rFonts w:cstheme="minorHAnsi"/>
        </w:rPr>
        <w:t>creation</w:t>
      </w:r>
      <w:proofErr w:type="gramEnd"/>
    </w:p>
    <w:p w14:paraId="16C65AE5" w14:textId="77777777" w:rsidR="00CC253F" w:rsidRPr="00A276BA" w:rsidRDefault="00CC253F" w:rsidP="00CC253F">
      <w:pPr>
        <w:pStyle w:val="ListParagraph"/>
        <w:numPr>
          <w:ilvl w:val="0"/>
          <w:numId w:val="2"/>
        </w:numPr>
        <w:rPr>
          <w:rFonts w:cstheme="minorHAnsi"/>
        </w:rPr>
      </w:pPr>
      <w:r w:rsidRPr="00A276BA">
        <w:rPr>
          <w:rFonts w:cstheme="minorHAnsi"/>
        </w:rPr>
        <w:t xml:space="preserve">Select a contact </w:t>
      </w:r>
      <w:proofErr w:type="gramStart"/>
      <w:r w:rsidRPr="00A276BA">
        <w:rPr>
          <w:rFonts w:cstheme="minorHAnsi"/>
        </w:rPr>
        <w:t>method(</w:t>
      </w:r>
      <w:proofErr w:type="gramEnd"/>
      <w:r w:rsidRPr="00A276BA">
        <w:rPr>
          <w:rFonts w:cstheme="minorHAnsi"/>
        </w:rPr>
        <w:t>Text/Call) to send the verification code</w:t>
      </w:r>
    </w:p>
    <w:p w14:paraId="5299BFF5" w14:textId="77777777" w:rsidR="00CC253F" w:rsidRPr="00A276BA" w:rsidRDefault="00CC253F" w:rsidP="00CC253F">
      <w:pPr>
        <w:pStyle w:val="ListParagraph"/>
        <w:numPr>
          <w:ilvl w:val="0"/>
          <w:numId w:val="3"/>
        </w:numPr>
        <w:rPr>
          <w:rFonts w:cstheme="minorHAnsi"/>
        </w:rPr>
      </w:pPr>
      <w:r w:rsidRPr="00A276BA">
        <w:rPr>
          <w:rFonts w:cstheme="minorHAnsi"/>
        </w:rPr>
        <w:t>Enter the correct verification code received and then click on proceed.</w:t>
      </w:r>
    </w:p>
    <w:p w14:paraId="6F65FFC1" w14:textId="77777777" w:rsidR="00CC253F" w:rsidRPr="00A276BA" w:rsidRDefault="00CC253F" w:rsidP="00CC253F">
      <w:pPr>
        <w:rPr>
          <w:rFonts w:cstheme="minorHAnsi"/>
        </w:rPr>
      </w:pPr>
      <w:r w:rsidRPr="00A276BA">
        <w:rPr>
          <w:rFonts w:cstheme="minorHAnsi"/>
        </w:rPr>
        <w:t xml:space="preserve"> </w:t>
      </w:r>
      <w:r w:rsidRPr="00A276BA">
        <w:rPr>
          <w:rFonts w:cstheme="minorHAnsi"/>
          <w:noProof/>
        </w:rPr>
        <w:drawing>
          <wp:inline distT="0" distB="0" distL="0" distR="0" wp14:anchorId="5723544C" wp14:editId="066F1550">
            <wp:extent cx="5381625" cy="5962650"/>
            <wp:effectExtent l="0" t="0" r="9525" b="0"/>
            <wp:docPr id="1095574618" name="Picture 10955746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4618" name="Picture 1095574618" descr="A screenshot of a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81625" cy="5962650"/>
                    </a:xfrm>
                    <a:prstGeom prst="rect">
                      <a:avLst/>
                    </a:prstGeom>
                  </pic:spPr>
                </pic:pic>
              </a:graphicData>
            </a:graphic>
          </wp:inline>
        </w:drawing>
      </w:r>
    </w:p>
    <w:p w14:paraId="0A885CAC" w14:textId="77777777" w:rsidR="00A57CDE" w:rsidRPr="00A276BA" w:rsidRDefault="00A57CDE" w:rsidP="00CC253F">
      <w:pPr>
        <w:rPr>
          <w:rFonts w:cstheme="minorHAnsi"/>
        </w:rPr>
      </w:pPr>
    </w:p>
    <w:p w14:paraId="447110C7" w14:textId="77777777" w:rsidR="00A57CDE" w:rsidRPr="00A276BA" w:rsidRDefault="00A57CDE" w:rsidP="00CC253F">
      <w:pPr>
        <w:rPr>
          <w:rFonts w:cstheme="minorHAnsi"/>
        </w:rPr>
      </w:pPr>
    </w:p>
    <w:p w14:paraId="767BE154" w14:textId="77777777" w:rsidR="00A57CDE" w:rsidRPr="00A276BA" w:rsidRDefault="00A57CDE" w:rsidP="00CC253F">
      <w:pPr>
        <w:rPr>
          <w:rFonts w:cstheme="minorHAnsi"/>
        </w:rPr>
      </w:pPr>
    </w:p>
    <w:p w14:paraId="19F358C9" w14:textId="77777777" w:rsidR="00A57CDE" w:rsidRPr="00A276BA" w:rsidRDefault="00A57CDE" w:rsidP="00CC253F">
      <w:pPr>
        <w:rPr>
          <w:rFonts w:cstheme="minorHAnsi"/>
        </w:rPr>
      </w:pPr>
    </w:p>
    <w:p w14:paraId="059D1368" w14:textId="77777777" w:rsidR="00A57CDE" w:rsidRPr="00A276BA" w:rsidRDefault="00A57CDE" w:rsidP="00CC253F">
      <w:pPr>
        <w:rPr>
          <w:rFonts w:cstheme="minorHAnsi"/>
        </w:rPr>
      </w:pPr>
    </w:p>
    <w:p w14:paraId="37118294" w14:textId="77777777" w:rsidR="00CC253F" w:rsidRPr="00A276BA" w:rsidRDefault="00CC253F" w:rsidP="00CC253F">
      <w:pPr>
        <w:rPr>
          <w:rFonts w:cstheme="minorHAnsi"/>
        </w:rPr>
      </w:pPr>
    </w:p>
    <w:p w14:paraId="35CB3E29" w14:textId="77777777" w:rsidR="00CC253F" w:rsidRPr="00A276BA" w:rsidRDefault="00CC253F" w:rsidP="00CC253F">
      <w:pPr>
        <w:pStyle w:val="ListParagraph"/>
        <w:numPr>
          <w:ilvl w:val="0"/>
          <w:numId w:val="3"/>
        </w:numPr>
        <w:rPr>
          <w:rFonts w:cstheme="minorHAnsi"/>
        </w:rPr>
      </w:pPr>
      <w:r w:rsidRPr="00A276BA">
        <w:rPr>
          <w:rFonts w:cstheme="minorHAnsi"/>
        </w:rPr>
        <w:t xml:space="preserve">If the validation is done, then the screen will show </w:t>
      </w:r>
      <w:proofErr w:type="gramStart"/>
      <w:r w:rsidRPr="00A276BA">
        <w:rPr>
          <w:rFonts w:cstheme="minorHAnsi"/>
        </w:rPr>
        <w:t>“ VPI</w:t>
      </w:r>
      <w:proofErr w:type="gramEnd"/>
      <w:r w:rsidRPr="00A276BA">
        <w:rPr>
          <w:rFonts w:cstheme="minorHAnsi"/>
        </w:rPr>
        <w:t xml:space="preserve"> Created Successfully”</w:t>
      </w:r>
    </w:p>
    <w:p w14:paraId="511C6EEE" w14:textId="77777777" w:rsidR="00CC253F" w:rsidRPr="00A276BA" w:rsidRDefault="00CC253F" w:rsidP="00CC253F">
      <w:pPr>
        <w:pStyle w:val="ListParagraph"/>
        <w:numPr>
          <w:ilvl w:val="0"/>
          <w:numId w:val="3"/>
        </w:numPr>
        <w:rPr>
          <w:rFonts w:cstheme="minorHAnsi"/>
        </w:rPr>
      </w:pPr>
      <w:r w:rsidRPr="00A276BA">
        <w:rPr>
          <w:rFonts w:cstheme="minorHAnsi"/>
        </w:rPr>
        <w:t xml:space="preserve">Post successful identity verification, VPA details will be available in the “Security and Settings” </w:t>
      </w:r>
      <w:proofErr w:type="gramStart"/>
      <w:r w:rsidRPr="00A276BA">
        <w:rPr>
          <w:rFonts w:cstheme="minorHAnsi"/>
        </w:rPr>
        <w:t>option</w:t>
      </w:r>
      <w:proofErr w:type="gramEnd"/>
    </w:p>
    <w:p w14:paraId="4AD8779A" w14:textId="77777777" w:rsidR="00CC253F" w:rsidRPr="00A276BA" w:rsidRDefault="00CC253F" w:rsidP="00CC253F">
      <w:pPr>
        <w:pStyle w:val="ListParagraph"/>
        <w:numPr>
          <w:ilvl w:val="0"/>
          <w:numId w:val="1"/>
        </w:numPr>
        <w:rPr>
          <w:rFonts w:cstheme="minorHAnsi"/>
        </w:rPr>
      </w:pPr>
      <w:r w:rsidRPr="00A276BA">
        <w:rPr>
          <w:rFonts w:cstheme="minorHAnsi"/>
        </w:rPr>
        <w:t xml:space="preserve">The default checking account, Email, and Phone number will be automatically linked with VPA through the Scotia Bank </w:t>
      </w:r>
      <w:proofErr w:type="gramStart"/>
      <w:r w:rsidRPr="00A276BA">
        <w:rPr>
          <w:rFonts w:cstheme="minorHAnsi"/>
        </w:rPr>
        <w:t>app</w:t>
      </w:r>
      <w:proofErr w:type="gramEnd"/>
    </w:p>
    <w:p w14:paraId="6D71324C" w14:textId="77777777" w:rsidR="00CC253F" w:rsidRPr="00A276BA" w:rsidRDefault="00CC253F" w:rsidP="00CC253F">
      <w:pPr>
        <w:rPr>
          <w:rFonts w:cstheme="minorHAnsi"/>
        </w:rPr>
      </w:pPr>
      <w:r w:rsidRPr="00A276BA">
        <w:rPr>
          <w:rFonts w:cstheme="minorHAnsi"/>
          <w:noProof/>
        </w:rPr>
        <w:drawing>
          <wp:inline distT="0" distB="0" distL="0" distR="0" wp14:anchorId="392B19E5" wp14:editId="1F48EBF4">
            <wp:extent cx="5619750" cy="5972175"/>
            <wp:effectExtent l="0" t="0" r="0" b="9525"/>
            <wp:docPr id="28595000" name="Picture 2859500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5000" name="Picture 28595000"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19750" cy="5972175"/>
                    </a:xfrm>
                    <a:prstGeom prst="rect">
                      <a:avLst/>
                    </a:prstGeom>
                  </pic:spPr>
                </pic:pic>
              </a:graphicData>
            </a:graphic>
          </wp:inline>
        </w:drawing>
      </w:r>
    </w:p>
    <w:p w14:paraId="2AA38845" w14:textId="77777777" w:rsidR="00CC253F" w:rsidRPr="00A276BA" w:rsidRDefault="00CC253F" w:rsidP="00CC253F">
      <w:pPr>
        <w:rPr>
          <w:rFonts w:cstheme="minorHAnsi"/>
        </w:rPr>
      </w:pPr>
    </w:p>
    <w:p w14:paraId="5786CD10" w14:textId="77777777" w:rsidR="00A57CDE" w:rsidRPr="00A276BA" w:rsidRDefault="00A57CDE" w:rsidP="00CC253F">
      <w:pPr>
        <w:rPr>
          <w:rFonts w:cstheme="minorHAnsi"/>
          <w:b/>
          <w:bCs/>
          <w:sz w:val="24"/>
          <w:szCs w:val="24"/>
        </w:rPr>
      </w:pPr>
    </w:p>
    <w:p w14:paraId="65AF5F87" w14:textId="77777777" w:rsidR="00A57CDE" w:rsidRPr="00A276BA" w:rsidRDefault="00A57CDE" w:rsidP="00CC253F">
      <w:pPr>
        <w:rPr>
          <w:rFonts w:cstheme="minorHAnsi"/>
          <w:b/>
          <w:bCs/>
          <w:sz w:val="24"/>
          <w:szCs w:val="24"/>
        </w:rPr>
      </w:pPr>
    </w:p>
    <w:p w14:paraId="1022093A" w14:textId="77777777" w:rsidR="00A57CDE" w:rsidRPr="00A276BA" w:rsidRDefault="00A57CDE" w:rsidP="00CC253F">
      <w:pPr>
        <w:rPr>
          <w:rFonts w:cstheme="minorHAnsi"/>
          <w:b/>
          <w:bCs/>
          <w:sz w:val="24"/>
          <w:szCs w:val="24"/>
        </w:rPr>
      </w:pPr>
    </w:p>
    <w:p w14:paraId="0DE505C9" w14:textId="77777777" w:rsidR="00A57CDE" w:rsidRPr="00A276BA" w:rsidRDefault="00A57CDE" w:rsidP="00CC253F">
      <w:pPr>
        <w:rPr>
          <w:rFonts w:cstheme="minorHAnsi"/>
          <w:b/>
          <w:bCs/>
          <w:sz w:val="24"/>
          <w:szCs w:val="24"/>
        </w:rPr>
      </w:pPr>
    </w:p>
    <w:p w14:paraId="5EAF7FE1" w14:textId="3CF7EA51" w:rsidR="00CC253F" w:rsidRPr="00A276BA" w:rsidRDefault="00CC253F" w:rsidP="00CC253F">
      <w:pPr>
        <w:rPr>
          <w:rFonts w:cstheme="minorHAnsi"/>
          <w:b/>
          <w:bCs/>
          <w:sz w:val="24"/>
          <w:szCs w:val="24"/>
        </w:rPr>
      </w:pPr>
      <w:r w:rsidRPr="00A276BA">
        <w:rPr>
          <w:rFonts w:cstheme="minorHAnsi"/>
          <w:b/>
          <w:bCs/>
          <w:sz w:val="24"/>
          <w:szCs w:val="24"/>
        </w:rPr>
        <w:t>Pay Money using VPI</w:t>
      </w:r>
    </w:p>
    <w:p w14:paraId="0DC9B927" w14:textId="77777777" w:rsidR="00CC253F" w:rsidRPr="00A276BA" w:rsidRDefault="00CC253F" w:rsidP="00CC253F">
      <w:pPr>
        <w:pStyle w:val="ListParagraph"/>
        <w:numPr>
          <w:ilvl w:val="0"/>
          <w:numId w:val="5"/>
        </w:numPr>
        <w:rPr>
          <w:rFonts w:cstheme="minorHAnsi"/>
        </w:rPr>
      </w:pPr>
      <w:r w:rsidRPr="00A276BA">
        <w:rPr>
          <w:rFonts w:cstheme="minorHAnsi"/>
        </w:rPr>
        <w:t>First login to Scotia mobile banking app using valid credentials:</w:t>
      </w:r>
    </w:p>
    <w:p w14:paraId="0ED0BB8D" w14:textId="77777777" w:rsidR="00CC253F" w:rsidRPr="00A276BA" w:rsidRDefault="00CC253F" w:rsidP="00CC253F">
      <w:pPr>
        <w:pStyle w:val="ListParagraph"/>
        <w:numPr>
          <w:ilvl w:val="0"/>
          <w:numId w:val="5"/>
        </w:numPr>
        <w:rPr>
          <w:rFonts w:cstheme="minorHAnsi"/>
        </w:rPr>
      </w:pPr>
      <w:r w:rsidRPr="00A276BA">
        <w:rPr>
          <w:rFonts w:cstheme="minorHAnsi"/>
        </w:rPr>
        <w:t>Click on UPI – Powered by Scotia Bank</w:t>
      </w:r>
    </w:p>
    <w:p w14:paraId="78B7D467" w14:textId="77777777" w:rsidR="00CC253F" w:rsidRPr="00A276BA" w:rsidRDefault="00CC253F" w:rsidP="00CC253F">
      <w:pPr>
        <w:pStyle w:val="ListParagraph"/>
        <w:rPr>
          <w:rFonts w:cstheme="minorHAnsi"/>
        </w:rPr>
      </w:pPr>
      <w:r w:rsidRPr="00A276BA">
        <w:rPr>
          <w:rFonts w:cstheme="minorHAnsi"/>
          <w:noProof/>
        </w:rPr>
        <w:drawing>
          <wp:inline distT="0" distB="0" distL="0" distR="0" wp14:anchorId="583D0043" wp14:editId="4EDDCB02">
            <wp:extent cx="5400675" cy="6305550"/>
            <wp:effectExtent l="0" t="0" r="9525" b="0"/>
            <wp:docPr id="305487124" name="Picture 3054871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87124" name="Picture 305487124" descr="A screen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00675" cy="6305550"/>
                    </a:xfrm>
                    <a:prstGeom prst="rect">
                      <a:avLst/>
                    </a:prstGeom>
                  </pic:spPr>
                </pic:pic>
              </a:graphicData>
            </a:graphic>
          </wp:inline>
        </w:drawing>
      </w:r>
    </w:p>
    <w:p w14:paraId="210A93A6" w14:textId="77777777" w:rsidR="00A57CDE" w:rsidRPr="00A276BA" w:rsidRDefault="00A57CDE" w:rsidP="00CC253F">
      <w:pPr>
        <w:pStyle w:val="ListParagraph"/>
        <w:rPr>
          <w:rFonts w:cstheme="minorHAnsi"/>
        </w:rPr>
      </w:pPr>
    </w:p>
    <w:p w14:paraId="7CB06BB3" w14:textId="77777777" w:rsidR="00A57CDE" w:rsidRPr="00A276BA" w:rsidRDefault="00A57CDE" w:rsidP="00CC253F">
      <w:pPr>
        <w:pStyle w:val="ListParagraph"/>
        <w:rPr>
          <w:rFonts w:cstheme="minorHAnsi"/>
        </w:rPr>
      </w:pPr>
    </w:p>
    <w:p w14:paraId="5A122DD2" w14:textId="77777777" w:rsidR="00A57CDE" w:rsidRPr="00A276BA" w:rsidRDefault="00A57CDE" w:rsidP="00CC253F">
      <w:pPr>
        <w:pStyle w:val="ListParagraph"/>
        <w:rPr>
          <w:rFonts w:cstheme="minorHAnsi"/>
        </w:rPr>
      </w:pPr>
    </w:p>
    <w:p w14:paraId="468DAEE0" w14:textId="77777777" w:rsidR="00A57CDE" w:rsidRPr="00A276BA" w:rsidRDefault="00A57CDE" w:rsidP="00CC253F">
      <w:pPr>
        <w:pStyle w:val="ListParagraph"/>
        <w:rPr>
          <w:rFonts w:cstheme="minorHAnsi"/>
        </w:rPr>
      </w:pPr>
    </w:p>
    <w:p w14:paraId="2CF54A45" w14:textId="77777777" w:rsidR="00A57CDE" w:rsidRPr="00A276BA" w:rsidRDefault="00A57CDE" w:rsidP="00CC253F">
      <w:pPr>
        <w:pStyle w:val="ListParagraph"/>
        <w:rPr>
          <w:rFonts w:cstheme="minorHAnsi"/>
        </w:rPr>
      </w:pPr>
    </w:p>
    <w:p w14:paraId="7B969B3D" w14:textId="77777777" w:rsidR="00A57CDE" w:rsidRPr="00A276BA" w:rsidRDefault="00A57CDE" w:rsidP="00CC253F">
      <w:pPr>
        <w:pStyle w:val="ListParagraph"/>
        <w:rPr>
          <w:rFonts w:cstheme="minorHAnsi"/>
        </w:rPr>
      </w:pPr>
    </w:p>
    <w:p w14:paraId="182FBF80" w14:textId="77777777" w:rsidR="00A57CDE" w:rsidRPr="00A276BA" w:rsidRDefault="00A57CDE" w:rsidP="00CC253F">
      <w:pPr>
        <w:pStyle w:val="ListParagraph"/>
        <w:rPr>
          <w:rFonts w:cstheme="minorHAnsi"/>
        </w:rPr>
      </w:pPr>
    </w:p>
    <w:p w14:paraId="79FB9511" w14:textId="77777777" w:rsidR="00A57CDE" w:rsidRPr="00A276BA" w:rsidRDefault="00A57CDE" w:rsidP="00D240D9">
      <w:pPr>
        <w:rPr>
          <w:rFonts w:cstheme="minorHAnsi"/>
        </w:rPr>
      </w:pPr>
    </w:p>
    <w:p w14:paraId="3F5C7EDC" w14:textId="77777777" w:rsidR="00CC253F" w:rsidRPr="00A276BA" w:rsidRDefault="00CC253F" w:rsidP="00CC253F">
      <w:pPr>
        <w:pStyle w:val="ListParagraph"/>
        <w:numPr>
          <w:ilvl w:val="0"/>
          <w:numId w:val="5"/>
        </w:numPr>
        <w:rPr>
          <w:rFonts w:cstheme="minorHAnsi"/>
          <w:b/>
          <w:bCs/>
          <w:sz w:val="24"/>
          <w:szCs w:val="24"/>
        </w:rPr>
      </w:pPr>
      <w:r w:rsidRPr="00A276BA">
        <w:rPr>
          <w:rFonts w:cstheme="minorHAnsi"/>
        </w:rPr>
        <w:t>Select the Option Pay Money as shown in the UPI Home Page</w:t>
      </w:r>
    </w:p>
    <w:p w14:paraId="5A7B991C" w14:textId="77777777" w:rsidR="00CC253F" w:rsidRPr="00A276BA" w:rsidRDefault="00CC253F" w:rsidP="00CC253F">
      <w:pPr>
        <w:pStyle w:val="ListParagraph"/>
        <w:numPr>
          <w:ilvl w:val="0"/>
          <w:numId w:val="5"/>
        </w:numPr>
        <w:rPr>
          <w:rFonts w:cstheme="minorHAnsi"/>
          <w:sz w:val="24"/>
          <w:szCs w:val="24"/>
        </w:rPr>
      </w:pPr>
      <w:r w:rsidRPr="00A276BA">
        <w:rPr>
          <w:rFonts w:cstheme="minorHAnsi"/>
          <w:sz w:val="24"/>
          <w:szCs w:val="24"/>
        </w:rPr>
        <w:t xml:space="preserve">Enter the required </w:t>
      </w:r>
      <w:proofErr w:type="gramStart"/>
      <w:r w:rsidRPr="00A276BA">
        <w:rPr>
          <w:rFonts w:cstheme="minorHAnsi"/>
          <w:sz w:val="24"/>
          <w:szCs w:val="24"/>
        </w:rPr>
        <w:t>fields</w:t>
      </w:r>
      <w:proofErr w:type="gramEnd"/>
    </w:p>
    <w:p w14:paraId="52ADA32F" w14:textId="77777777" w:rsidR="00CC253F" w:rsidRPr="00A276BA" w:rsidRDefault="00CC253F" w:rsidP="00CC253F">
      <w:pPr>
        <w:pStyle w:val="ListParagraph"/>
        <w:numPr>
          <w:ilvl w:val="0"/>
          <w:numId w:val="6"/>
        </w:numPr>
        <w:rPr>
          <w:rFonts w:cstheme="minorHAnsi"/>
          <w:b/>
          <w:bCs/>
          <w:sz w:val="24"/>
          <w:szCs w:val="24"/>
        </w:rPr>
      </w:pPr>
      <w:r w:rsidRPr="00A276BA">
        <w:rPr>
          <w:rFonts w:cstheme="minorHAnsi"/>
        </w:rPr>
        <w:t xml:space="preserve">Select or Type a VPI ID To which you need to send </w:t>
      </w:r>
      <w:proofErr w:type="gramStart"/>
      <w:r w:rsidRPr="00A276BA">
        <w:rPr>
          <w:rFonts w:cstheme="minorHAnsi"/>
        </w:rPr>
        <w:t>money</w:t>
      </w:r>
      <w:proofErr w:type="gramEnd"/>
    </w:p>
    <w:p w14:paraId="6A5A1E02" w14:textId="77777777" w:rsidR="00CC253F" w:rsidRPr="00A276BA" w:rsidRDefault="00CC253F" w:rsidP="00CC253F">
      <w:pPr>
        <w:pStyle w:val="ListParagraph"/>
        <w:numPr>
          <w:ilvl w:val="0"/>
          <w:numId w:val="6"/>
        </w:numPr>
        <w:rPr>
          <w:rFonts w:cstheme="minorHAnsi"/>
          <w:b/>
          <w:bCs/>
          <w:sz w:val="24"/>
          <w:szCs w:val="24"/>
        </w:rPr>
      </w:pPr>
      <w:r w:rsidRPr="00A276BA">
        <w:rPr>
          <w:rFonts w:cstheme="minorHAnsi"/>
        </w:rPr>
        <w:t xml:space="preserve">Select the </w:t>
      </w:r>
      <w:proofErr w:type="gramStart"/>
      <w:r w:rsidRPr="00A276BA">
        <w:rPr>
          <w:rFonts w:cstheme="minorHAnsi"/>
        </w:rPr>
        <w:t>amount</w:t>
      </w:r>
      <w:proofErr w:type="gramEnd"/>
      <w:r w:rsidRPr="00A276BA">
        <w:rPr>
          <w:rFonts w:cstheme="minorHAnsi"/>
        </w:rPr>
        <w:t xml:space="preserve"> </w:t>
      </w:r>
    </w:p>
    <w:p w14:paraId="1E3E2E10" w14:textId="77777777" w:rsidR="00CC253F" w:rsidRPr="00A276BA" w:rsidRDefault="00CC253F" w:rsidP="00CC253F">
      <w:pPr>
        <w:pStyle w:val="ListParagraph"/>
        <w:numPr>
          <w:ilvl w:val="0"/>
          <w:numId w:val="6"/>
        </w:numPr>
        <w:rPr>
          <w:rFonts w:cstheme="minorHAnsi"/>
          <w:b/>
          <w:bCs/>
          <w:sz w:val="24"/>
          <w:szCs w:val="24"/>
        </w:rPr>
      </w:pPr>
      <w:r w:rsidRPr="00A276BA">
        <w:rPr>
          <w:rFonts w:cstheme="minorHAnsi"/>
        </w:rPr>
        <w:t>Add remarks (Optional)</w:t>
      </w:r>
    </w:p>
    <w:p w14:paraId="5279CE8A" w14:textId="77777777" w:rsidR="00CC253F" w:rsidRPr="00A276BA" w:rsidRDefault="00CC253F" w:rsidP="00CC253F">
      <w:pPr>
        <w:pStyle w:val="ListParagraph"/>
        <w:numPr>
          <w:ilvl w:val="0"/>
          <w:numId w:val="6"/>
        </w:numPr>
        <w:rPr>
          <w:rFonts w:cstheme="minorHAnsi"/>
          <w:b/>
          <w:bCs/>
          <w:sz w:val="24"/>
          <w:szCs w:val="24"/>
        </w:rPr>
      </w:pPr>
      <w:r w:rsidRPr="00A276BA">
        <w:rPr>
          <w:rFonts w:cstheme="minorHAnsi"/>
        </w:rPr>
        <w:t>Click on Proceed</w:t>
      </w:r>
    </w:p>
    <w:p w14:paraId="25F55CDA" w14:textId="77777777" w:rsidR="00CC253F" w:rsidRPr="00A276BA" w:rsidRDefault="00CC253F" w:rsidP="00CC253F">
      <w:pPr>
        <w:pStyle w:val="ListParagraph"/>
        <w:numPr>
          <w:ilvl w:val="0"/>
          <w:numId w:val="5"/>
        </w:numPr>
        <w:rPr>
          <w:rFonts w:cstheme="minorHAnsi"/>
        </w:rPr>
      </w:pPr>
      <w:r w:rsidRPr="00A276BA">
        <w:rPr>
          <w:rFonts w:cstheme="minorHAnsi"/>
        </w:rPr>
        <w:t>Once the payment is done confirmation message will appear in the screen</w:t>
      </w:r>
    </w:p>
    <w:p w14:paraId="50F7CD11" w14:textId="77777777" w:rsidR="00CC253F" w:rsidRPr="00A276BA" w:rsidRDefault="00CC253F" w:rsidP="00CC253F">
      <w:pPr>
        <w:pStyle w:val="ListParagraph"/>
        <w:rPr>
          <w:rFonts w:cstheme="minorHAnsi"/>
        </w:rPr>
      </w:pPr>
      <w:r w:rsidRPr="00A276BA">
        <w:rPr>
          <w:rFonts w:cstheme="minorHAnsi"/>
          <w:noProof/>
        </w:rPr>
        <w:drawing>
          <wp:inline distT="0" distB="0" distL="0" distR="0" wp14:anchorId="2D013DC4" wp14:editId="7570FD64">
            <wp:extent cx="5925820" cy="5210175"/>
            <wp:effectExtent l="0" t="0" r="0" b="9525"/>
            <wp:docPr id="3037896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9603" name="Picture 1" descr="A screenshot of a phone&#10;&#10;Description automatically generated"/>
                    <pic:cNvPicPr/>
                  </pic:nvPicPr>
                  <pic:blipFill>
                    <a:blip r:embed="rId29"/>
                    <a:stretch>
                      <a:fillRect/>
                    </a:stretch>
                  </pic:blipFill>
                  <pic:spPr>
                    <a:xfrm>
                      <a:off x="0" y="0"/>
                      <a:ext cx="5925820" cy="5210175"/>
                    </a:xfrm>
                    <a:prstGeom prst="rect">
                      <a:avLst/>
                    </a:prstGeom>
                  </pic:spPr>
                </pic:pic>
              </a:graphicData>
            </a:graphic>
          </wp:inline>
        </w:drawing>
      </w:r>
    </w:p>
    <w:p w14:paraId="4D82F604" w14:textId="77777777" w:rsidR="00CC253F" w:rsidRPr="00A276BA" w:rsidRDefault="00CC253F" w:rsidP="00CC253F">
      <w:pPr>
        <w:ind w:left="720"/>
        <w:rPr>
          <w:rFonts w:cstheme="minorHAnsi"/>
          <w:b/>
          <w:bCs/>
          <w:sz w:val="24"/>
          <w:szCs w:val="24"/>
        </w:rPr>
      </w:pPr>
    </w:p>
    <w:p w14:paraId="3424E66C" w14:textId="77777777" w:rsidR="00CC253F" w:rsidRPr="00A276BA" w:rsidRDefault="00CC253F" w:rsidP="00CC253F">
      <w:pPr>
        <w:rPr>
          <w:rFonts w:cstheme="minorHAnsi"/>
        </w:rPr>
      </w:pPr>
    </w:p>
    <w:p w14:paraId="06A89774" w14:textId="77777777" w:rsidR="00CC253F" w:rsidRPr="00A276BA" w:rsidRDefault="00CC253F" w:rsidP="00CC253F">
      <w:pPr>
        <w:rPr>
          <w:rFonts w:cstheme="minorHAnsi"/>
        </w:rPr>
      </w:pPr>
    </w:p>
    <w:p w14:paraId="0CC6E4EE" w14:textId="77777777" w:rsidR="00CC253F" w:rsidRPr="00A276BA" w:rsidRDefault="00CC253F" w:rsidP="00CC253F">
      <w:pPr>
        <w:rPr>
          <w:rFonts w:cstheme="minorHAnsi"/>
        </w:rPr>
      </w:pPr>
    </w:p>
    <w:p w14:paraId="4549433F" w14:textId="77777777" w:rsidR="00CC253F" w:rsidRPr="00A276BA" w:rsidRDefault="00CC253F" w:rsidP="00CC253F">
      <w:pPr>
        <w:rPr>
          <w:rFonts w:cstheme="minorHAnsi"/>
        </w:rPr>
      </w:pPr>
    </w:p>
    <w:p w14:paraId="26A597FD" w14:textId="77777777" w:rsidR="00CC253F" w:rsidRPr="00A276BA" w:rsidRDefault="00CC253F" w:rsidP="00CC253F">
      <w:pPr>
        <w:rPr>
          <w:rFonts w:cstheme="minorHAnsi"/>
        </w:rPr>
      </w:pPr>
    </w:p>
    <w:p w14:paraId="39C47F0E" w14:textId="77777777" w:rsidR="00CC253F" w:rsidRPr="00A276BA" w:rsidRDefault="00CC253F" w:rsidP="00CC253F">
      <w:pPr>
        <w:rPr>
          <w:rFonts w:cstheme="minorHAnsi"/>
        </w:rPr>
      </w:pPr>
    </w:p>
    <w:p w14:paraId="5D27B8AF" w14:textId="77777777" w:rsidR="00CC253F" w:rsidRPr="00A276BA" w:rsidRDefault="00CC253F" w:rsidP="00CC253F">
      <w:pPr>
        <w:rPr>
          <w:rFonts w:cstheme="minorHAnsi"/>
          <w:b/>
          <w:bCs/>
        </w:rPr>
      </w:pPr>
      <w:r w:rsidRPr="00A276BA">
        <w:rPr>
          <w:rFonts w:cstheme="minorHAnsi"/>
          <w:b/>
          <w:bCs/>
        </w:rPr>
        <w:t>Requesting money from Scotia UPI platform:</w:t>
      </w:r>
    </w:p>
    <w:p w14:paraId="57E4E6B1" w14:textId="77777777" w:rsidR="00CC253F" w:rsidRPr="00A276BA" w:rsidRDefault="00CC253F" w:rsidP="00CC253F">
      <w:pPr>
        <w:pStyle w:val="ListParagraph"/>
        <w:numPr>
          <w:ilvl w:val="0"/>
          <w:numId w:val="4"/>
        </w:numPr>
        <w:rPr>
          <w:rFonts w:cstheme="minorHAnsi"/>
        </w:rPr>
      </w:pPr>
      <w:r w:rsidRPr="00A276BA">
        <w:rPr>
          <w:rFonts w:cstheme="minorHAnsi"/>
        </w:rPr>
        <w:t>First login to Scotia mobile banking app using valid credentials:</w:t>
      </w:r>
    </w:p>
    <w:p w14:paraId="0372FB55" w14:textId="77777777" w:rsidR="00CC253F" w:rsidRPr="00A276BA" w:rsidRDefault="00CC253F" w:rsidP="00CC253F">
      <w:pPr>
        <w:pStyle w:val="ListParagraph"/>
        <w:numPr>
          <w:ilvl w:val="0"/>
          <w:numId w:val="4"/>
        </w:numPr>
        <w:rPr>
          <w:rFonts w:cstheme="minorHAnsi"/>
        </w:rPr>
      </w:pPr>
      <w:r w:rsidRPr="00A276BA">
        <w:rPr>
          <w:rFonts w:cstheme="minorHAnsi"/>
        </w:rPr>
        <w:t>Click on UPI – Powered by Scotia Bank</w:t>
      </w:r>
    </w:p>
    <w:p w14:paraId="6D2095FC" w14:textId="77777777" w:rsidR="00CC253F" w:rsidRPr="00A276BA" w:rsidRDefault="00CC253F" w:rsidP="00CC253F">
      <w:pPr>
        <w:pStyle w:val="ListParagraph"/>
        <w:numPr>
          <w:ilvl w:val="0"/>
          <w:numId w:val="4"/>
        </w:numPr>
        <w:rPr>
          <w:rFonts w:cstheme="minorHAnsi"/>
        </w:rPr>
      </w:pPr>
      <w:r w:rsidRPr="00A276BA">
        <w:rPr>
          <w:rFonts w:cstheme="minorHAnsi"/>
        </w:rPr>
        <w:t>UPI homepage appears (It has showcase functionality such as Pay Money, Request Money, Create More VPI and Transactions)</w:t>
      </w:r>
    </w:p>
    <w:p w14:paraId="1626E7E6" w14:textId="77777777" w:rsidR="00CC253F" w:rsidRPr="00A276BA" w:rsidRDefault="00CC253F" w:rsidP="00CC253F">
      <w:pPr>
        <w:ind w:left="360"/>
        <w:rPr>
          <w:rFonts w:cstheme="minorHAnsi"/>
        </w:rPr>
      </w:pPr>
      <w:r w:rsidRPr="00A276BA">
        <w:rPr>
          <w:rFonts w:cstheme="minorHAnsi"/>
          <w:noProof/>
        </w:rPr>
        <w:drawing>
          <wp:inline distT="0" distB="0" distL="0" distR="0" wp14:anchorId="0072B675" wp14:editId="764C45B0">
            <wp:extent cx="1724025" cy="4810125"/>
            <wp:effectExtent l="0" t="0" r="9525" b="9525"/>
            <wp:docPr id="1584412929" name="Picture 158441292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2929" name="Picture 1" descr="A screen shot of a phone&#10;&#10;Description automatically generated"/>
                    <pic:cNvPicPr/>
                  </pic:nvPicPr>
                  <pic:blipFill>
                    <a:blip r:embed="rId30"/>
                    <a:stretch>
                      <a:fillRect/>
                    </a:stretch>
                  </pic:blipFill>
                  <pic:spPr>
                    <a:xfrm>
                      <a:off x="0" y="0"/>
                      <a:ext cx="1741842" cy="4859836"/>
                    </a:xfrm>
                    <a:prstGeom prst="rect">
                      <a:avLst/>
                    </a:prstGeom>
                  </pic:spPr>
                </pic:pic>
              </a:graphicData>
            </a:graphic>
          </wp:inline>
        </w:drawing>
      </w:r>
      <w:r w:rsidRPr="00A276BA">
        <w:rPr>
          <w:rFonts w:cstheme="minorHAnsi"/>
        </w:rPr>
        <w:t xml:space="preserve">   </w:t>
      </w:r>
      <w:r w:rsidRPr="00A276BA">
        <w:rPr>
          <w:rFonts w:cstheme="minorHAnsi"/>
          <w:noProof/>
        </w:rPr>
        <w:drawing>
          <wp:inline distT="0" distB="0" distL="0" distR="0" wp14:anchorId="46282650" wp14:editId="7EDE4165">
            <wp:extent cx="1676400" cy="4762500"/>
            <wp:effectExtent l="0" t="0" r="0" b="0"/>
            <wp:docPr id="1123856204" name="Picture 112385620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56204" name="Picture 1" descr="A screen shot of a phone&#10;&#10;Description automatically generated"/>
                    <pic:cNvPicPr/>
                  </pic:nvPicPr>
                  <pic:blipFill>
                    <a:blip r:embed="rId31"/>
                    <a:stretch>
                      <a:fillRect/>
                    </a:stretch>
                  </pic:blipFill>
                  <pic:spPr>
                    <a:xfrm>
                      <a:off x="0" y="0"/>
                      <a:ext cx="1704897" cy="4843458"/>
                    </a:xfrm>
                    <a:prstGeom prst="rect">
                      <a:avLst/>
                    </a:prstGeom>
                  </pic:spPr>
                </pic:pic>
              </a:graphicData>
            </a:graphic>
          </wp:inline>
        </w:drawing>
      </w:r>
      <w:r w:rsidRPr="00A276BA">
        <w:rPr>
          <w:rFonts w:cstheme="minorHAnsi"/>
        </w:rPr>
        <w:t xml:space="preserve">   </w:t>
      </w:r>
      <w:r w:rsidRPr="00A276BA">
        <w:rPr>
          <w:rFonts w:cstheme="minorHAnsi"/>
          <w:noProof/>
        </w:rPr>
        <w:drawing>
          <wp:inline distT="0" distB="0" distL="0" distR="0" wp14:anchorId="386FEDDD" wp14:editId="7B09F91F">
            <wp:extent cx="1857375" cy="4796790"/>
            <wp:effectExtent l="0" t="0" r="9525" b="3810"/>
            <wp:docPr id="1896777340" name="Picture 1896777340"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77340" name="Picture 1" descr="A screen shot of a phone&#10;&#10;Description automatically generated"/>
                    <pic:cNvPicPr/>
                  </pic:nvPicPr>
                  <pic:blipFill>
                    <a:blip r:embed="rId32"/>
                    <a:stretch>
                      <a:fillRect/>
                    </a:stretch>
                  </pic:blipFill>
                  <pic:spPr>
                    <a:xfrm>
                      <a:off x="0" y="0"/>
                      <a:ext cx="1858613" cy="4799987"/>
                    </a:xfrm>
                    <a:prstGeom prst="rect">
                      <a:avLst/>
                    </a:prstGeom>
                  </pic:spPr>
                </pic:pic>
              </a:graphicData>
            </a:graphic>
          </wp:inline>
        </w:drawing>
      </w:r>
    </w:p>
    <w:p w14:paraId="6AC7CE5E" w14:textId="77777777" w:rsidR="00A57CDE" w:rsidRPr="00A276BA" w:rsidRDefault="00A57CDE" w:rsidP="00CC253F">
      <w:pPr>
        <w:ind w:left="360"/>
        <w:rPr>
          <w:rFonts w:cstheme="minorHAnsi"/>
        </w:rPr>
      </w:pPr>
    </w:p>
    <w:p w14:paraId="7FE7E72B" w14:textId="77777777" w:rsidR="00A57CDE" w:rsidRPr="00A276BA" w:rsidRDefault="00A57CDE" w:rsidP="00CC253F">
      <w:pPr>
        <w:ind w:left="360"/>
        <w:rPr>
          <w:rFonts w:cstheme="minorHAnsi"/>
        </w:rPr>
      </w:pPr>
    </w:p>
    <w:p w14:paraId="4E180E31" w14:textId="77777777" w:rsidR="00A57CDE" w:rsidRPr="00A276BA" w:rsidRDefault="00A57CDE" w:rsidP="00CC253F">
      <w:pPr>
        <w:ind w:left="360"/>
        <w:rPr>
          <w:rFonts w:cstheme="minorHAnsi"/>
        </w:rPr>
      </w:pPr>
    </w:p>
    <w:p w14:paraId="7661AB97" w14:textId="77777777" w:rsidR="00A57CDE" w:rsidRPr="00A276BA" w:rsidRDefault="00A57CDE" w:rsidP="00CC253F">
      <w:pPr>
        <w:ind w:left="360"/>
        <w:rPr>
          <w:rFonts w:cstheme="minorHAnsi"/>
        </w:rPr>
      </w:pPr>
    </w:p>
    <w:p w14:paraId="6487092D" w14:textId="77777777" w:rsidR="00A57CDE" w:rsidRPr="00A276BA" w:rsidRDefault="00A57CDE" w:rsidP="00CC253F">
      <w:pPr>
        <w:ind w:left="360"/>
        <w:rPr>
          <w:rFonts w:cstheme="minorHAnsi"/>
        </w:rPr>
      </w:pPr>
    </w:p>
    <w:p w14:paraId="335B8A5B" w14:textId="77777777" w:rsidR="00A57CDE" w:rsidRPr="00A276BA" w:rsidRDefault="00A57CDE" w:rsidP="00CC253F">
      <w:pPr>
        <w:ind w:left="360"/>
        <w:rPr>
          <w:rFonts w:cstheme="minorHAnsi"/>
        </w:rPr>
      </w:pPr>
    </w:p>
    <w:p w14:paraId="3FAFD276" w14:textId="77777777" w:rsidR="00A57CDE" w:rsidRPr="00A276BA" w:rsidRDefault="00A57CDE" w:rsidP="00CC253F">
      <w:pPr>
        <w:ind w:left="360"/>
        <w:rPr>
          <w:rFonts w:cstheme="minorHAnsi"/>
        </w:rPr>
      </w:pPr>
    </w:p>
    <w:p w14:paraId="4FE3724E" w14:textId="77777777" w:rsidR="00D240D9" w:rsidRPr="00A276BA" w:rsidRDefault="00D240D9" w:rsidP="00D240D9">
      <w:pPr>
        <w:rPr>
          <w:rFonts w:cstheme="minorHAnsi"/>
        </w:rPr>
      </w:pPr>
    </w:p>
    <w:p w14:paraId="533F2285" w14:textId="77777777" w:rsidR="00D240D9" w:rsidRPr="00A276BA" w:rsidRDefault="00D240D9" w:rsidP="00D240D9">
      <w:pPr>
        <w:rPr>
          <w:rFonts w:cstheme="minorHAnsi"/>
        </w:rPr>
      </w:pPr>
    </w:p>
    <w:p w14:paraId="6D9B2610" w14:textId="77777777" w:rsidR="00CC253F" w:rsidRPr="00A276BA" w:rsidRDefault="00CC253F" w:rsidP="00CC253F">
      <w:pPr>
        <w:pStyle w:val="ListParagraph"/>
        <w:numPr>
          <w:ilvl w:val="0"/>
          <w:numId w:val="4"/>
        </w:numPr>
        <w:rPr>
          <w:rFonts w:cstheme="minorHAnsi"/>
        </w:rPr>
      </w:pPr>
      <w:r w:rsidRPr="00A276BA">
        <w:rPr>
          <w:rFonts w:cstheme="minorHAnsi"/>
        </w:rPr>
        <w:t>For requesting money, Click on “Money Request”.</w:t>
      </w:r>
    </w:p>
    <w:p w14:paraId="741026E6" w14:textId="77777777" w:rsidR="00CC253F" w:rsidRPr="00A276BA" w:rsidRDefault="00CC253F" w:rsidP="00CC253F">
      <w:pPr>
        <w:pStyle w:val="ListParagraph"/>
        <w:numPr>
          <w:ilvl w:val="1"/>
          <w:numId w:val="4"/>
        </w:numPr>
        <w:rPr>
          <w:rFonts w:cstheme="minorHAnsi"/>
        </w:rPr>
      </w:pPr>
      <w:r w:rsidRPr="00A276BA">
        <w:rPr>
          <w:rFonts w:cstheme="minorHAnsi"/>
        </w:rPr>
        <w:t>Enter the receiver VPI. The system will automatically check the validation of the entered receiver VPI, else it will ask the user to enter the correct receiver VPI.</w:t>
      </w:r>
    </w:p>
    <w:p w14:paraId="2AB145C2" w14:textId="77777777" w:rsidR="00CC253F" w:rsidRPr="00A276BA" w:rsidRDefault="00CC253F" w:rsidP="00CC253F">
      <w:pPr>
        <w:pStyle w:val="ListParagraph"/>
        <w:numPr>
          <w:ilvl w:val="1"/>
          <w:numId w:val="4"/>
        </w:numPr>
        <w:rPr>
          <w:rFonts w:cstheme="minorHAnsi"/>
        </w:rPr>
      </w:pPr>
      <w:r w:rsidRPr="00A276BA">
        <w:rPr>
          <w:rFonts w:cstheme="minorHAnsi"/>
        </w:rPr>
        <w:t>Enter the amount of the transaction. Here system will check whether the amount is less than the current balance.</w:t>
      </w:r>
    </w:p>
    <w:p w14:paraId="6DCDF539" w14:textId="77777777" w:rsidR="00CC253F" w:rsidRPr="00A276BA" w:rsidRDefault="00CC253F" w:rsidP="00CC253F">
      <w:pPr>
        <w:pStyle w:val="ListParagraph"/>
        <w:numPr>
          <w:ilvl w:val="1"/>
          <w:numId w:val="4"/>
        </w:numPr>
        <w:rPr>
          <w:rFonts w:cstheme="minorHAnsi"/>
        </w:rPr>
      </w:pPr>
      <w:r w:rsidRPr="00A276BA">
        <w:rPr>
          <w:rFonts w:cstheme="minorHAnsi"/>
        </w:rPr>
        <w:t>Enter remarks of the transaction for logging.</w:t>
      </w:r>
    </w:p>
    <w:p w14:paraId="11456C11" w14:textId="77777777" w:rsidR="00CC253F" w:rsidRPr="00A276BA" w:rsidRDefault="00CC253F" w:rsidP="00CC253F">
      <w:pPr>
        <w:pStyle w:val="ListParagraph"/>
        <w:numPr>
          <w:ilvl w:val="1"/>
          <w:numId w:val="4"/>
        </w:numPr>
        <w:rPr>
          <w:rFonts w:cstheme="minorHAnsi"/>
        </w:rPr>
      </w:pPr>
      <w:r w:rsidRPr="00A276BA">
        <w:rPr>
          <w:rFonts w:cstheme="minorHAnsi"/>
        </w:rPr>
        <w:t>To proceed with the transaction, Click on “</w:t>
      </w:r>
      <w:proofErr w:type="gramStart"/>
      <w:r w:rsidRPr="00A276BA">
        <w:rPr>
          <w:rFonts w:cstheme="minorHAnsi"/>
        </w:rPr>
        <w:t>Confirm”</w:t>
      </w:r>
      <w:proofErr w:type="gramEnd"/>
    </w:p>
    <w:p w14:paraId="2F4F926E" w14:textId="77777777" w:rsidR="00CC253F" w:rsidRPr="00A276BA" w:rsidRDefault="00CC253F" w:rsidP="00CC253F">
      <w:pPr>
        <w:pStyle w:val="ListParagraph"/>
        <w:jc w:val="center"/>
        <w:rPr>
          <w:rFonts w:cstheme="minorHAnsi"/>
        </w:rPr>
      </w:pPr>
      <w:r w:rsidRPr="00A276BA">
        <w:rPr>
          <w:rFonts w:cstheme="minorHAnsi"/>
          <w:noProof/>
        </w:rPr>
        <w:drawing>
          <wp:inline distT="0" distB="0" distL="0" distR="0" wp14:anchorId="12188E2E" wp14:editId="72875980">
            <wp:extent cx="2247900" cy="3131391"/>
            <wp:effectExtent l="0" t="0" r="0" b="0"/>
            <wp:docPr id="215724206" name="Picture 21572420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4206" name="Picture 1" descr="A screenshot of a phone&#10;&#10;Description automatically generated"/>
                    <pic:cNvPicPr/>
                  </pic:nvPicPr>
                  <pic:blipFill>
                    <a:blip r:embed="rId33"/>
                    <a:stretch>
                      <a:fillRect/>
                    </a:stretch>
                  </pic:blipFill>
                  <pic:spPr>
                    <a:xfrm>
                      <a:off x="0" y="0"/>
                      <a:ext cx="2249785" cy="3134017"/>
                    </a:xfrm>
                    <a:prstGeom prst="rect">
                      <a:avLst/>
                    </a:prstGeom>
                  </pic:spPr>
                </pic:pic>
              </a:graphicData>
            </a:graphic>
          </wp:inline>
        </w:drawing>
      </w:r>
    </w:p>
    <w:p w14:paraId="1AB16007" w14:textId="77777777" w:rsidR="00CC253F" w:rsidRPr="00A276BA" w:rsidRDefault="00CC253F" w:rsidP="00CC253F">
      <w:pPr>
        <w:pStyle w:val="ListParagraph"/>
        <w:rPr>
          <w:rFonts w:cstheme="minorHAnsi"/>
        </w:rPr>
      </w:pPr>
    </w:p>
    <w:p w14:paraId="21BDACC2" w14:textId="77777777" w:rsidR="00CC253F" w:rsidRPr="00A276BA" w:rsidRDefault="00CC253F" w:rsidP="00CC253F">
      <w:pPr>
        <w:pStyle w:val="ListParagraph"/>
        <w:numPr>
          <w:ilvl w:val="0"/>
          <w:numId w:val="4"/>
        </w:numPr>
        <w:rPr>
          <w:rFonts w:cstheme="minorHAnsi"/>
        </w:rPr>
      </w:pPr>
      <w:r w:rsidRPr="00A276BA">
        <w:rPr>
          <w:rFonts w:cstheme="minorHAnsi"/>
        </w:rPr>
        <w:t xml:space="preserve">You will get an acknowledgement of the request with message “ </w:t>
      </w:r>
    </w:p>
    <w:p w14:paraId="04995B82" w14:textId="77777777" w:rsidR="00CC253F" w:rsidRPr="00A276BA" w:rsidRDefault="00CC253F" w:rsidP="00CC253F">
      <w:pPr>
        <w:pStyle w:val="ListParagraph"/>
        <w:jc w:val="center"/>
        <w:rPr>
          <w:rFonts w:cstheme="minorHAnsi"/>
        </w:rPr>
      </w:pPr>
      <w:r w:rsidRPr="00A276BA">
        <w:rPr>
          <w:rFonts w:cstheme="minorHAnsi"/>
          <w:noProof/>
        </w:rPr>
        <w:drawing>
          <wp:inline distT="0" distB="0" distL="0" distR="0" wp14:anchorId="23162B25" wp14:editId="18D2853F">
            <wp:extent cx="2114550" cy="3324746"/>
            <wp:effectExtent l="0" t="0" r="0" b="9525"/>
            <wp:docPr id="1302803715" name="Picture 13028037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3715" name="Picture 1" descr="A screen shot of a phone&#10;&#10;Description automatically generated"/>
                    <pic:cNvPicPr/>
                  </pic:nvPicPr>
                  <pic:blipFill>
                    <a:blip r:embed="rId34"/>
                    <a:stretch>
                      <a:fillRect/>
                    </a:stretch>
                  </pic:blipFill>
                  <pic:spPr>
                    <a:xfrm>
                      <a:off x="0" y="0"/>
                      <a:ext cx="2132641" cy="3353191"/>
                    </a:xfrm>
                    <a:prstGeom prst="rect">
                      <a:avLst/>
                    </a:prstGeom>
                  </pic:spPr>
                </pic:pic>
              </a:graphicData>
            </a:graphic>
          </wp:inline>
        </w:drawing>
      </w:r>
    </w:p>
    <w:p w14:paraId="0A583337" w14:textId="77777777" w:rsidR="00CC253F" w:rsidRPr="00A276BA" w:rsidRDefault="00CC253F" w:rsidP="00CC253F">
      <w:pPr>
        <w:pStyle w:val="ListParagraph"/>
        <w:rPr>
          <w:rFonts w:cstheme="minorHAnsi"/>
        </w:rPr>
      </w:pPr>
    </w:p>
    <w:p w14:paraId="03DA5FFE" w14:textId="77777777" w:rsidR="00CC253F" w:rsidRPr="00A276BA" w:rsidRDefault="00CC253F" w:rsidP="00CC253F">
      <w:pPr>
        <w:rPr>
          <w:rFonts w:cstheme="minorHAnsi"/>
          <w:lang w:val="en-CA"/>
        </w:rPr>
      </w:pPr>
    </w:p>
    <w:p w14:paraId="22D2246A" w14:textId="1E46CFE2" w:rsidR="00BE52E9" w:rsidRPr="00A276BA" w:rsidRDefault="00BE52E9" w:rsidP="00BE52E9">
      <w:pPr>
        <w:pStyle w:val="Heading1"/>
        <w:rPr>
          <w:rFonts w:asciiTheme="minorHAnsi" w:hAnsiTheme="minorHAnsi" w:cstheme="minorHAnsi"/>
          <w:lang w:val="en-CA"/>
        </w:rPr>
      </w:pPr>
      <w:bookmarkStart w:id="11" w:name="_Toc150429865"/>
      <w:r w:rsidRPr="00A276BA">
        <w:rPr>
          <w:rFonts w:asciiTheme="minorHAnsi" w:hAnsiTheme="minorHAnsi" w:cstheme="minorHAnsi"/>
          <w:lang w:val="en-CA"/>
        </w:rPr>
        <w:t>RACI MATRIX</w:t>
      </w:r>
      <w:bookmarkEnd w:id="11"/>
    </w:p>
    <w:tbl>
      <w:tblPr>
        <w:tblW w:w="10260" w:type="dxa"/>
        <w:tblLook w:val="04A0" w:firstRow="1" w:lastRow="0" w:firstColumn="1" w:lastColumn="0" w:noHBand="0" w:noVBand="1"/>
      </w:tblPr>
      <w:tblGrid>
        <w:gridCol w:w="3140"/>
        <w:gridCol w:w="1600"/>
        <w:gridCol w:w="1480"/>
        <w:gridCol w:w="1340"/>
        <w:gridCol w:w="1320"/>
        <w:gridCol w:w="1380"/>
      </w:tblGrid>
      <w:tr w:rsidR="003B6EF3" w:rsidRPr="003B6EF3" w14:paraId="2CEB1504" w14:textId="77777777" w:rsidTr="003B6EF3">
        <w:trPr>
          <w:trHeight w:val="615"/>
        </w:trPr>
        <w:tc>
          <w:tcPr>
            <w:tcW w:w="31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8BA308F"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US"/>
                <w14:ligatures w14:val="none"/>
              </w:rPr>
              <w:t>Task</w:t>
            </w:r>
          </w:p>
        </w:tc>
        <w:tc>
          <w:tcPr>
            <w:tcW w:w="1600" w:type="dxa"/>
            <w:tcBorders>
              <w:top w:val="single" w:sz="8" w:space="0" w:color="auto"/>
              <w:left w:val="nil"/>
              <w:bottom w:val="single" w:sz="8" w:space="0" w:color="auto"/>
              <w:right w:val="single" w:sz="8" w:space="0" w:color="auto"/>
            </w:tcBorders>
            <w:shd w:val="clear" w:color="auto" w:fill="auto"/>
            <w:noWrap/>
            <w:vAlign w:val="center"/>
            <w:hideMark/>
          </w:tcPr>
          <w:p w14:paraId="19E5D41D"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US"/>
                <w14:ligatures w14:val="none"/>
              </w:rPr>
              <w:t>Abimbola Sanni</w:t>
            </w:r>
          </w:p>
        </w:tc>
        <w:tc>
          <w:tcPr>
            <w:tcW w:w="1480" w:type="dxa"/>
            <w:tcBorders>
              <w:top w:val="single" w:sz="8" w:space="0" w:color="auto"/>
              <w:left w:val="nil"/>
              <w:bottom w:val="single" w:sz="8" w:space="0" w:color="auto"/>
              <w:right w:val="single" w:sz="8" w:space="0" w:color="auto"/>
            </w:tcBorders>
            <w:shd w:val="clear" w:color="auto" w:fill="auto"/>
            <w:vAlign w:val="center"/>
            <w:hideMark/>
          </w:tcPr>
          <w:p w14:paraId="2107213F"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US"/>
                <w14:ligatures w14:val="none"/>
              </w:rPr>
              <w:t>Bhupinder Singh</w:t>
            </w:r>
          </w:p>
        </w:tc>
        <w:tc>
          <w:tcPr>
            <w:tcW w:w="1340" w:type="dxa"/>
            <w:tcBorders>
              <w:top w:val="single" w:sz="8" w:space="0" w:color="auto"/>
              <w:left w:val="nil"/>
              <w:bottom w:val="single" w:sz="8" w:space="0" w:color="auto"/>
              <w:right w:val="single" w:sz="8" w:space="0" w:color="auto"/>
            </w:tcBorders>
            <w:shd w:val="clear" w:color="auto" w:fill="auto"/>
            <w:vAlign w:val="center"/>
            <w:hideMark/>
          </w:tcPr>
          <w:p w14:paraId="29933705"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US"/>
                <w14:ligatures w14:val="none"/>
              </w:rPr>
              <w:t>Geethu Joy</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0FB27916"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US"/>
                <w14:ligatures w14:val="none"/>
              </w:rPr>
              <w:t>Yash Surti</w:t>
            </w:r>
          </w:p>
        </w:tc>
        <w:tc>
          <w:tcPr>
            <w:tcW w:w="1380" w:type="dxa"/>
            <w:tcBorders>
              <w:top w:val="single" w:sz="8" w:space="0" w:color="auto"/>
              <w:left w:val="nil"/>
              <w:bottom w:val="single" w:sz="8" w:space="0" w:color="auto"/>
              <w:right w:val="single" w:sz="8" w:space="0" w:color="auto"/>
            </w:tcBorders>
            <w:shd w:val="clear" w:color="auto" w:fill="auto"/>
            <w:vAlign w:val="center"/>
            <w:hideMark/>
          </w:tcPr>
          <w:p w14:paraId="4CDBF24B"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US"/>
                <w14:ligatures w14:val="none"/>
              </w:rPr>
              <w:t>Maheep Kaur</w:t>
            </w:r>
          </w:p>
        </w:tc>
      </w:tr>
      <w:tr w:rsidR="003B6EF3" w:rsidRPr="003B6EF3" w14:paraId="24751BE8" w14:textId="77777777" w:rsidTr="003B6EF3">
        <w:trPr>
          <w:trHeight w:val="375"/>
        </w:trPr>
        <w:tc>
          <w:tcPr>
            <w:tcW w:w="3140" w:type="dxa"/>
            <w:tcBorders>
              <w:top w:val="nil"/>
              <w:left w:val="single" w:sz="8" w:space="0" w:color="auto"/>
              <w:bottom w:val="single" w:sz="8" w:space="0" w:color="auto"/>
              <w:right w:val="single" w:sz="8" w:space="0" w:color="auto"/>
            </w:tcBorders>
            <w:shd w:val="clear" w:color="auto" w:fill="auto"/>
            <w:vAlign w:val="center"/>
            <w:hideMark/>
          </w:tcPr>
          <w:p w14:paraId="51921843" w14:textId="77777777" w:rsidR="003B6EF3" w:rsidRPr="003B6EF3" w:rsidRDefault="003B6EF3" w:rsidP="003B6EF3">
            <w:pPr>
              <w:spacing w:after="0" w:line="240" w:lineRule="auto"/>
              <w:jc w:val="both"/>
              <w:rPr>
                <w:rFonts w:eastAsia="Times New Roman" w:cstheme="minorHAnsi"/>
                <w:color w:val="000000"/>
                <w:kern w:val="0"/>
                <w:lang/>
                <w14:ligatures w14:val="none"/>
              </w:rPr>
            </w:pPr>
            <w:r w:rsidRPr="003B6EF3">
              <w:rPr>
                <w:rFonts w:eastAsia="Times New Roman" w:cstheme="minorHAnsi"/>
                <w:color w:val="000000"/>
                <w:kern w:val="0"/>
                <w:lang w:val="en-CA"/>
                <w14:ligatures w14:val="none"/>
              </w:rPr>
              <w:t>Raci Matrix</w:t>
            </w:r>
          </w:p>
        </w:tc>
        <w:tc>
          <w:tcPr>
            <w:tcW w:w="1600" w:type="dxa"/>
            <w:tcBorders>
              <w:top w:val="nil"/>
              <w:left w:val="nil"/>
              <w:bottom w:val="single" w:sz="8" w:space="0" w:color="auto"/>
              <w:right w:val="single" w:sz="8" w:space="0" w:color="auto"/>
            </w:tcBorders>
            <w:shd w:val="clear" w:color="auto" w:fill="auto"/>
            <w:noWrap/>
            <w:vAlign w:val="center"/>
            <w:hideMark/>
          </w:tcPr>
          <w:p w14:paraId="6CB9AC10"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CA"/>
                <w14:ligatures w14:val="none"/>
              </w:rPr>
              <w:t>R</w:t>
            </w:r>
          </w:p>
        </w:tc>
        <w:tc>
          <w:tcPr>
            <w:tcW w:w="1480" w:type="dxa"/>
            <w:tcBorders>
              <w:top w:val="nil"/>
              <w:left w:val="nil"/>
              <w:bottom w:val="single" w:sz="8" w:space="0" w:color="auto"/>
              <w:right w:val="single" w:sz="8" w:space="0" w:color="auto"/>
            </w:tcBorders>
            <w:shd w:val="clear" w:color="auto" w:fill="auto"/>
            <w:noWrap/>
            <w:vAlign w:val="center"/>
            <w:hideMark/>
          </w:tcPr>
          <w:p w14:paraId="2A0AC6F8"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A,I</w:t>
            </w:r>
            <w:proofErr w:type="gramEnd"/>
            <w:r w:rsidRPr="003B6EF3">
              <w:rPr>
                <w:rFonts w:eastAsia="Times New Roman" w:cstheme="minorHAnsi"/>
                <w:color w:val="000000"/>
                <w:kern w:val="0"/>
                <w:lang w:val="en-US"/>
                <w14:ligatures w14:val="none"/>
              </w:rPr>
              <w:t>,C</w:t>
            </w:r>
          </w:p>
        </w:tc>
        <w:tc>
          <w:tcPr>
            <w:tcW w:w="1340" w:type="dxa"/>
            <w:tcBorders>
              <w:top w:val="nil"/>
              <w:left w:val="nil"/>
              <w:bottom w:val="single" w:sz="8" w:space="0" w:color="auto"/>
              <w:right w:val="single" w:sz="8" w:space="0" w:color="auto"/>
            </w:tcBorders>
            <w:shd w:val="clear" w:color="auto" w:fill="auto"/>
            <w:noWrap/>
            <w:vAlign w:val="center"/>
            <w:hideMark/>
          </w:tcPr>
          <w:p w14:paraId="7A7FD3F5"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c>
          <w:tcPr>
            <w:tcW w:w="1320" w:type="dxa"/>
            <w:tcBorders>
              <w:top w:val="nil"/>
              <w:left w:val="nil"/>
              <w:bottom w:val="single" w:sz="8" w:space="0" w:color="auto"/>
              <w:right w:val="single" w:sz="8" w:space="0" w:color="auto"/>
            </w:tcBorders>
            <w:shd w:val="clear" w:color="auto" w:fill="auto"/>
            <w:noWrap/>
            <w:vAlign w:val="center"/>
            <w:hideMark/>
          </w:tcPr>
          <w:p w14:paraId="14F3633B"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c>
          <w:tcPr>
            <w:tcW w:w="1380" w:type="dxa"/>
            <w:tcBorders>
              <w:top w:val="nil"/>
              <w:left w:val="nil"/>
              <w:bottom w:val="single" w:sz="8" w:space="0" w:color="auto"/>
              <w:right w:val="single" w:sz="8" w:space="0" w:color="auto"/>
            </w:tcBorders>
            <w:shd w:val="clear" w:color="auto" w:fill="auto"/>
            <w:noWrap/>
            <w:vAlign w:val="center"/>
            <w:hideMark/>
          </w:tcPr>
          <w:p w14:paraId="58328069"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r>
      <w:tr w:rsidR="003B6EF3" w:rsidRPr="003B6EF3" w14:paraId="59B6EFC8" w14:textId="77777777" w:rsidTr="003B6EF3">
        <w:trPr>
          <w:trHeight w:val="615"/>
        </w:trPr>
        <w:tc>
          <w:tcPr>
            <w:tcW w:w="3140" w:type="dxa"/>
            <w:tcBorders>
              <w:top w:val="nil"/>
              <w:left w:val="single" w:sz="8" w:space="0" w:color="auto"/>
              <w:bottom w:val="single" w:sz="8" w:space="0" w:color="auto"/>
              <w:right w:val="single" w:sz="8" w:space="0" w:color="auto"/>
            </w:tcBorders>
            <w:shd w:val="clear" w:color="auto" w:fill="auto"/>
            <w:vAlign w:val="center"/>
            <w:hideMark/>
          </w:tcPr>
          <w:p w14:paraId="3BBC4C01" w14:textId="77777777" w:rsidR="003B6EF3" w:rsidRPr="003B6EF3" w:rsidRDefault="003B6EF3" w:rsidP="003B6EF3">
            <w:pPr>
              <w:spacing w:after="0" w:line="240" w:lineRule="auto"/>
              <w:jc w:val="both"/>
              <w:rPr>
                <w:rFonts w:eastAsia="Times New Roman" w:cstheme="minorHAnsi"/>
                <w:color w:val="000000"/>
                <w:kern w:val="0"/>
                <w:lang/>
                <w14:ligatures w14:val="none"/>
              </w:rPr>
            </w:pPr>
            <w:r w:rsidRPr="003B6EF3">
              <w:rPr>
                <w:rFonts w:eastAsia="Times New Roman" w:cstheme="minorHAnsi"/>
                <w:color w:val="000000"/>
                <w:kern w:val="0"/>
                <w:lang w:val="en-CA"/>
                <w14:ligatures w14:val="none"/>
              </w:rPr>
              <w:t>Executive Summary &amp; Cost Benefit Analysis</w:t>
            </w:r>
          </w:p>
        </w:tc>
        <w:tc>
          <w:tcPr>
            <w:tcW w:w="1600" w:type="dxa"/>
            <w:tcBorders>
              <w:top w:val="nil"/>
              <w:left w:val="nil"/>
              <w:bottom w:val="single" w:sz="8" w:space="0" w:color="auto"/>
              <w:right w:val="single" w:sz="8" w:space="0" w:color="auto"/>
            </w:tcBorders>
            <w:shd w:val="clear" w:color="auto" w:fill="auto"/>
            <w:noWrap/>
            <w:vAlign w:val="center"/>
            <w:hideMark/>
          </w:tcPr>
          <w:p w14:paraId="41BC8919"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US"/>
                <w14:ligatures w14:val="none"/>
              </w:rPr>
              <w:t>R</w:t>
            </w:r>
          </w:p>
        </w:tc>
        <w:tc>
          <w:tcPr>
            <w:tcW w:w="1480" w:type="dxa"/>
            <w:tcBorders>
              <w:top w:val="nil"/>
              <w:left w:val="nil"/>
              <w:bottom w:val="single" w:sz="8" w:space="0" w:color="auto"/>
              <w:right w:val="single" w:sz="8" w:space="0" w:color="auto"/>
            </w:tcBorders>
            <w:shd w:val="clear" w:color="auto" w:fill="auto"/>
            <w:noWrap/>
            <w:vAlign w:val="center"/>
            <w:hideMark/>
          </w:tcPr>
          <w:p w14:paraId="78E4498A"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A,I</w:t>
            </w:r>
            <w:proofErr w:type="gramEnd"/>
            <w:r w:rsidRPr="003B6EF3">
              <w:rPr>
                <w:rFonts w:eastAsia="Times New Roman" w:cstheme="minorHAnsi"/>
                <w:color w:val="000000"/>
                <w:kern w:val="0"/>
                <w:lang w:val="en-US"/>
                <w14:ligatures w14:val="none"/>
              </w:rPr>
              <w:t>,C</w:t>
            </w:r>
          </w:p>
        </w:tc>
        <w:tc>
          <w:tcPr>
            <w:tcW w:w="1340" w:type="dxa"/>
            <w:tcBorders>
              <w:top w:val="nil"/>
              <w:left w:val="nil"/>
              <w:bottom w:val="single" w:sz="8" w:space="0" w:color="auto"/>
              <w:right w:val="single" w:sz="8" w:space="0" w:color="auto"/>
            </w:tcBorders>
            <w:shd w:val="clear" w:color="auto" w:fill="auto"/>
            <w:noWrap/>
            <w:vAlign w:val="center"/>
            <w:hideMark/>
          </w:tcPr>
          <w:p w14:paraId="68E61B95"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c>
          <w:tcPr>
            <w:tcW w:w="1320" w:type="dxa"/>
            <w:tcBorders>
              <w:top w:val="nil"/>
              <w:left w:val="nil"/>
              <w:bottom w:val="single" w:sz="8" w:space="0" w:color="auto"/>
              <w:right w:val="single" w:sz="8" w:space="0" w:color="auto"/>
            </w:tcBorders>
            <w:shd w:val="clear" w:color="auto" w:fill="auto"/>
            <w:noWrap/>
            <w:vAlign w:val="center"/>
            <w:hideMark/>
          </w:tcPr>
          <w:p w14:paraId="5EBD050F"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c>
          <w:tcPr>
            <w:tcW w:w="1380" w:type="dxa"/>
            <w:tcBorders>
              <w:top w:val="nil"/>
              <w:left w:val="nil"/>
              <w:bottom w:val="single" w:sz="8" w:space="0" w:color="auto"/>
              <w:right w:val="single" w:sz="8" w:space="0" w:color="auto"/>
            </w:tcBorders>
            <w:shd w:val="clear" w:color="auto" w:fill="auto"/>
            <w:noWrap/>
            <w:vAlign w:val="center"/>
            <w:hideMark/>
          </w:tcPr>
          <w:p w14:paraId="1477F9CD"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r>
      <w:tr w:rsidR="003B6EF3" w:rsidRPr="003B6EF3" w14:paraId="17FB5D1E" w14:textId="77777777" w:rsidTr="003B6EF3">
        <w:trPr>
          <w:trHeight w:val="615"/>
        </w:trPr>
        <w:tc>
          <w:tcPr>
            <w:tcW w:w="3140" w:type="dxa"/>
            <w:tcBorders>
              <w:top w:val="nil"/>
              <w:left w:val="single" w:sz="8" w:space="0" w:color="auto"/>
              <w:bottom w:val="single" w:sz="8" w:space="0" w:color="auto"/>
              <w:right w:val="single" w:sz="8" w:space="0" w:color="auto"/>
            </w:tcBorders>
            <w:shd w:val="clear" w:color="auto" w:fill="auto"/>
            <w:vAlign w:val="center"/>
            <w:hideMark/>
          </w:tcPr>
          <w:p w14:paraId="5A19C257" w14:textId="77777777" w:rsidR="003B6EF3" w:rsidRPr="003B6EF3" w:rsidRDefault="003B6EF3" w:rsidP="003B6EF3">
            <w:pPr>
              <w:spacing w:after="0" w:line="240" w:lineRule="auto"/>
              <w:jc w:val="both"/>
              <w:rPr>
                <w:rFonts w:eastAsia="Times New Roman" w:cstheme="minorHAnsi"/>
                <w:color w:val="000000"/>
                <w:kern w:val="0"/>
                <w:lang/>
                <w14:ligatures w14:val="none"/>
              </w:rPr>
            </w:pPr>
            <w:r w:rsidRPr="003B6EF3">
              <w:rPr>
                <w:rFonts w:eastAsia="Times New Roman" w:cstheme="minorHAnsi"/>
                <w:color w:val="000000"/>
                <w:kern w:val="0"/>
                <w:lang/>
                <w14:ligatures w14:val="none"/>
              </w:rPr>
              <w:t>Market, Technical &amp; Legal Analysis</w:t>
            </w:r>
          </w:p>
        </w:tc>
        <w:tc>
          <w:tcPr>
            <w:tcW w:w="1600" w:type="dxa"/>
            <w:tcBorders>
              <w:top w:val="nil"/>
              <w:left w:val="nil"/>
              <w:bottom w:val="single" w:sz="8" w:space="0" w:color="auto"/>
              <w:right w:val="single" w:sz="8" w:space="0" w:color="auto"/>
            </w:tcBorders>
            <w:shd w:val="clear" w:color="auto" w:fill="auto"/>
            <w:noWrap/>
            <w:vAlign w:val="center"/>
            <w:hideMark/>
          </w:tcPr>
          <w:p w14:paraId="29417905"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A,I</w:t>
            </w:r>
            <w:proofErr w:type="gramEnd"/>
            <w:r w:rsidRPr="003B6EF3">
              <w:rPr>
                <w:rFonts w:eastAsia="Times New Roman" w:cstheme="minorHAnsi"/>
                <w:color w:val="000000"/>
                <w:kern w:val="0"/>
                <w:lang w:val="en-US"/>
                <w14:ligatures w14:val="none"/>
              </w:rPr>
              <w:t>,C</w:t>
            </w:r>
          </w:p>
        </w:tc>
        <w:tc>
          <w:tcPr>
            <w:tcW w:w="1480" w:type="dxa"/>
            <w:tcBorders>
              <w:top w:val="nil"/>
              <w:left w:val="nil"/>
              <w:bottom w:val="single" w:sz="8" w:space="0" w:color="auto"/>
              <w:right w:val="single" w:sz="8" w:space="0" w:color="auto"/>
            </w:tcBorders>
            <w:shd w:val="clear" w:color="auto" w:fill="auto"/>
            <w:noWrap/>
            <w:vAlign w:val="center"/>
            <w:hideMark/>
          </w:tcPr>
          <w:p w14:paraId="4FCC807E"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c>
          <w:tcPr>
            <w:tcW w:w="1340" w:type="dxa"/>
            <w:tcBorders>
              <w:top w:val="nil"/>
              <w:left w:val="nil"/>
              <w:bottom w:val="single" w:sz="8" w:space="0" w:color="auto"/>
              <w:right w:val="single" w:sz="8" w:space="0" w:color="auto"/>
            </w:tcBorders>
            <w:shd w:val="clear" w:color="auto" w:fill="auto"/>
            <w:noWrap/>
            <w:vAlign w:val="center"/>
            <w:hideMark/>
          </w:tcPr>
          <w:p w14:paraId="736A4D25"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c>
          <w:tcPr>
            <w:tcW w:w="1320" w:type="dxa"/>
            <w:tcBorders>
              <w:top w:val="nil"/>
              <w:left w:val="nil"/>
              <w:bottom w:val="single" w:sz="8" w:space="0" w:color="auto"/>
              <w:right w:val="single" w:sz="8" w:space="0" w:color="auto"/>
            </w:tcBorders>
            <w:shd w:val="clear" w:color="auto" w:fill="auto"/>
            <w:noWrap/>
            <w:vAlign w:val="center"/>
            <w:hideMark/>
          </w:tcPr>
          <w:p w14:paraId="501E6972"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c>
          <w:tcPr>
            <w:tcW w:w="1380" w:type="dxa"/>
            <w:tcBorders>
              <w:top w:val="nil"/>
              <w:left w:val="nil"/>
              <w:bottom w:val="single" w:sz="8" w:space="0" w:color="auto"/>
              <w:right w:val="single" w:sz="8" w:space="0" w:color="auto"/>
            </w:tcBorders>
            <w:shd w:val="clear" w:color="auto" w:fill="auto"/>
            <w:noWrap/>
            <w:vAlign w:val="center"/>
            <w:hideMark/>
          </w:tcPr>
          <w:p w14:paraId="39C00E8F"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CA"/>
                <w14:ligatures w14:val="none"/>
              </w:rPr>
              <w:t>R</w:t>
            </w:r>
          </w:p>
        </w:tc>
      </w:tr>
      <w:tr w:rsidR="003B6EF3" w:rsidRPr="003B6EF3" w14:paraId="7EF320AA" w14:textId="77777777" w:rsidTr="003B6EF3">
        <w:trPr>
          <w:trHeight w:val="600"/>
        </w:trPr>
        <w:tc>
          <w:tcPr>
            <w:tcW w:w="3140" w:type="dxa"/>
            <w:tcBorders>
              <w:top w:val="nil"/>
              <w:left w:val="single" w:sz="8" w:space="0" w:color="auto"/>
              <w:bottom w:val="single" w:sz="8" w:space="0" w:color="auto"/>
              <w:right w:val="single" w:sz="8" w:space="0" w:color="auto"/>
            </w:tcBorders>
            <w:shd w:val="clear" w:color="auto" w:fill="auto"/>
            <w:vAlign w:val="center"/>
            <w:hideMark/>
          </w:tcPr>
          <w:p w14:paraId="21300139" w14:textId="77777777" w:rsidR="003B6EF3" w:rsidRPr="003B6EF3" w:rsidRDefault="003B6EF3" w:rsidP="003B6EF3">
            <w:pPr>
              <w:spacing w:after="0" w:line="240" w:lineRule="auto"/>
              <w:jc w:val="both"/>
              <w:rPr>
                <w:rFonts w:eastAsia="Times New Roman" w:cstheme="minorHAnsi"/>
                <w:color w:val="000000"/>
                <w:kern w:val="0"/>
                <w:lang/>
                <w14:ligatures w14:val="none"/>
              </w:rPr>
            </w:pPr>
            <w:r w:rsidRPr="003B6EF3">
              <w:rPr>
                <w:rFonts w:eastAsia="Times New Roman" w:cstheme="minorHAnsi"/>
                <w:color w:val="000000"/>
                <w:kern w:val="0"/>
                <w:lang/>
                <w14:ligatures w14:val="none"/>
              </w:rPr>
              <w:t>Constraints, Regulatory  &amp; After Implementation Analysis</w:t>
            </w:r>
          </w:p>
        </w:tc>
        <w:tc>
          <w:tcPr>
            <w:tcW w:w="1600" w:type="dxa"/>
            <w:tcBorders>
              <w:top w:val="nil"/>
              <w:left w:val="nil"/>
              <w:bottom w:val="single" w:sz="8" w:space="0" w:color="auto"/>
              <w:right w:val="single" w:sz="8" w:space="0" w:color="auto"/>
            </w:tcBorders>
            <w:shd w:val="clear" w:color="auto" w:fill="auto"/>
            <w:noWrap/>
            <w:vAlign w:val="center"/>
            <w:hideMark/>
          </w:tcPr>
          <w:p w14:paraId="49AB9976"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A,I</w:t>
            </w:r>
            <w:proofErr w:type="gramEnd"/>
            <w:r w:rsidRPr="003B6EF3">
              <w:rPr>
                <w:rFonts w:eastAsia="Times New Roman" w:cstheme="minorHAnsi"/>
                <w:color w:val="000000"/>
                <w:kern w:val="0"/>
                <w:lang w:val="en-US"/>
                <w14:ligatures w14:val="none"/>
              </w:rPr>
              <w:t>,C</w:t>
            </w:r>
          </w:p>
        </w:tc>
        <w:tc>
          <w:tcPr>
            <w:tcW w:w="1480" w:type="dxa"/>
            <w:tcBorders>
              <w:top w:val="nil"/>
              <w:left w:val="nil"/>
              <w:bottom w:val="single" w:sz="8" w:space="0" w:color="auto"/>
              <w:right w:val="single" w:sz="8" w:space="0" w:color="auto"/>
            </w:tcBorders>
            <w:shd w:val="clear" w:color="auto" w:fill="auto"/>
            <w:noWrap/>
            <w:vAlign w:val="center"/>
            <w:hideMark/>
          </w:tcPr>
          <w:p w14:paraId="572B0EB8"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c>
          <w:tcPr>
            <w:tcW w:w="1340" w:type="dxa"/>
            <w:tcBorders>
              <w:top w:val="nil"/>
              <w:left w:val="nil"/>
              <w:bottom w:val="single" w:sz="8" w:space="0" w:color="auto"/>
              <w:right w:val="single" w:sz="8" w:space="0" w:color="auto"/>
            </w:tcBorders>
            <w:shd w:val="clear" w:color="auto" w:fill="auto"/>
            <w:noWrap/>
            <w:vAlign w:val="center"/>
            <w:hideMark/>
          </w:tcPr>
          <w:p w14:paraId="29E0944B"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c>
          <w:tcPr>
            <w:tcW w:w="1320" w:type="dxa"/>
            <w:tcBorders>
              <w:top w:val="nil"/>
              <w:left w:val="nil"/>
              <w:bottom w:val="single" w:sz="8" w:space="0" w:color="auto"/>
              <w:right w:val="single" w:sz="8" w:space="0" w:color="auto"/>
            </w:tcBorders>
            <w:shd w:val="clear" w:color="auto" w:fill="auto"/>
            <w:noWrap/>
            <w:vAlign w:val="center"/>
            <w:hideMark/>
          </w:tcPr>
          <w:p w14:paraId="27A5C6DB"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US"/>
                <w14:ligatures w14:val="none"/>
              </w:rPr>
              <w:t>R</w:t>
            </w:r>
          </w:p>
        </w:tc>
        <w:tc>
          <w:tcPr>
            <w:tcW w:w="1380" w:type="dxa"/>
            <w:tcBorders>
              <w:top w:val="nil"/>
              <w:left w:val="nil"/>
              <w:bottom w:val="single" w:sz="8" w:space="0" w:color="auto"/>
              <w:right w:val="single" w:sz="8" w:space="0" w:color="auto"/>
            </w:tcBorders>
            <w:shd w:val="clear" w:color="auto" w:fill="auto"/>
            <w:noWrap/>
            <w:vAlign w:val="center"/>
            <w:hideMark/>
          </w:tcPr>
          <w:p w14:paraId="1DCA8F96"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r>
      <w:tr w:rsidR="003B6EF3" w:rsidRPr="003B6EF3" w14:paraId="670EB42A" w14:textId="77777777" w:rsidTr="003B6EF3">
        <w:trPr>
          <w:trHeight w:val="315"/>
        </w:trPr>
        <w:tc>
          <w:tcPr>
            <w:tcW w:w="3140" w:type="dxa"/>
            <w:tcBorders>
              <w:top w:val="nil"/>
              <w:left w:val="single" w:sz="8" w:space="0" w:color="auto"/>
              <w:bottom w:val="single" w:sz="8" w:space="0" w:color="auto"/>
              <w:right w:val="single" w:sz="8" w:space="0" w:color="auto"/>
            </w:tcBorders>
            <w:shd w:val="clear" w:color="auto" w:fill="auto"/>
            <w:vAlign w:val="center"/>
            <w:hideMark/>
          </w:tcPr>
          <w:p w14:paraId="50391C48" w14:textId="77777777" w:rsidR="003B6EF3" w:rsidRPr="003B6EF3" w:rsidRDefault="003B6EF3" w:rsidP="003B6EF3">
            <w:pPr>
              <w:spacing w:after="0" w:line="240" w:lineRule="auto"/>
              <w:jc w:val="both"/>
              <w:rPr>
                <w:rFonts w:eastAsia="Times New Roman" w:cstheme="minorHAnsi"/>
                <w:color w:val="000000"/>
                <w:kern w:val="0"/>
                <w:lang/>
                <w14:ligatures w14:val="none"/>
              </w:rPr>
            </w:pPr>
            <w:r w:rsidRPr="003B6EF3">
              <w:rPr>
                <w:rFonts w:eastAsia="Times New Roman" w:cstheme="minorHAnsi"/>
                <w:color w:val="000000"/>
                <w:kern w:val="0"/>
                <w:lang/>
                <w14:ligatures w14:val="none"/>
              </w:rPr>
              <w:t>PROTOTYPING</w:t>
            </w:r>
          </w:p>
        </w:tc>
        <w:tc>
          <w:tcPr>
            <w:tcW w:w="1600" w:type="dxa"/>
            <w:tcBorders>
              <w:top w:val="nil"/>
              <w:left w:val="nil"/>
              <w:bottom w:val="single" w:sz="8" w:space="0" w:color="auto"/>
              <w:right w:val="single" w:sz="8" w:space="0" w:color="auto"/>
            </w:tcBorders>
            <w:shd w:val="clear" w:color="auto" w:fill="auto"/>
            <w:noWrap/>
            <w:vAlign w:val="center"/>
            <w:hideMark/>
          </w:tcPr>
          <w:p w14:paraId="39FEE02E"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A,I</w:t>
            </w:r>
            <w:proofErr w:type="gramEnd"/>
            <w:r w:rsidRPr="003B6EF3">
              <w:rPr>
                <w:rFonts w:eastAsia="Times New Roman" w:cstheme="minorHAnsi"/>
                <w:color w:val="000000"/>
                <w:kern w:val="0"/>
                <w:lang w:val="en-US"/>
                <w14:ligatures w14:val="none"/>
              </w:rPr>
              <w:t>,C</w:t>
            </w:r>
          </w:p>
        </w:tc>
        <w:tc>
          <w:tcPr>
            <w:tcW w:w="1480" w:type="dxa"/>
            <w:tcBorders>
              <w:top w:val="nil"/>
              <w:left w:val="nil"/>
              <w:bottom w:val="single" w:sz="8" w:space="0" w:color="auto"/>
              <w:right w:val="single" w:sz="8" w:space="0" w:color="auto"/>
            </w:tcBorders>
            <w:shd w:val="clear" w:color="auto" w:fill="auto"/>
            <w:noWrap/>
            <w:vAlign w:val="center"/>
            <w:hideMark/>
          </w:tcPr>
          <w:p w14:paraId="01EB1F61"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US"/>
                <w14:ligatures w14:val="none"/>
              </w:rPr>
              <w:t>R</w:t>
            </w:r>
          </w:p>
        </w:tc>
        <w:tc>
          <w:tcPr>
            <w:tcW w:w="1340" w:type="dxa"/>
            <w:tcBorders>
              <w:top w:val="nil"/>
              <w:left w:val="nil"/>
              <w:bottom w:val="single" w:sz="8" w:space="0" w:color="auto"/>
              <w:right w:val="single" w:sz="8" w:space="0" w:color="auto"/>
            </w:tcBorders>
            <w:shd w:val="clear" w:color="auto" w:fill="auto"/>
            <w:noWrap/>
            <w:vAlign w:val="center"/>
            <w:hideMark/>
          </w:tcPr>
          <w:p w14:paraId="341F7779" w14:textId="77777777" w:rsidR="003B6EF3" w:rsidRPr="003B6EF3" w:rsidRDefault="003B6EF3" w:rsidP="003B6EF3">
            <w:pPr>
              <w:spacing w:after="0" w:line="240" w:lineRule="auto"/>
              <w:rPr>
                <w:rFonts w:eastAsia="Times New Roman" w:cstheme="minorHAnsi"/>
                <w:b/>
                <w:bCs/>
                <w:color w:val="000000"/>
                <w:kern w:val="0"/>
                <w:lang/>
                <w14:ligatures w14:val="none"/>
              </w:rPr>
            </w:pPr>
            <w:r w:rsidRPr="003B6EF3">
              <w:rPr>
                <w:rFonts w:eastAsia="Times New Roman" w:cstheme="minorHAnsi"/>
                <w:b/>
                <w:bCs/>
                <w:color w:val="000000"/>
                <w:kern w:val="0"/>
                <w:lang w:val="en-CA"/>
                <w14:ligatures w14:val="none"/>
              </w:rPr>
              <w:t>R</w:t>
            </w:r>
          </w:p>
        </w:tc>
        <w:tc>
          <w:tcPr>
            <w:tcW w:w="1320" w:type="dxa"/>
            <w:tcBorders>
              <w:top w:val="nil"/>
              <w:left w:val="nil"/>
              <w:bottom w:val="single" w:sz="8" w:space="0" w:color="auto"/>
              <w:right w:val="single" w:sz="8" w:space="0" w:color="auto"/>
            </w:tcBorders>
            <w:shd w:val="clear" w:color="auto" w:fill="auto"/>
            <w:noWrap/>
            <w:vAlign w:val="center"/>
            <w:hideMark/>
          </w:tcPr>
          <w:p w14:paraId="36372F62"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c>
          <w:tcPr>
            <w:tcW w:w="1380" w:type="dxa"/>
            <w:tcBorders>
              <w:top w:val="nil"/>
              <w:left w:val="nil"/>
              <w:bottom w:val="single" w:sz="8" w:space="0" w:color="auto"/>
              <w:right w:val="single" w:sz="8" w:space="0" w:color="auto"/>
            </w:tcBorders>
            <w:shd w:val="clear" w:color="auto" w:fill="auto"/>
            <w:noWrap/>
            <w:vAlign w:val="center"/>
            <w:hideMark/>
          </w:tcPr>
          <w:p w14:paraId="7E218596" w14:textId="77777777" w:rsidR="003B6EF3" w:rsidRPr="003B6EF3" w:rsidRDefault="003B6EF3" w:rsidP="003B6EF3">
            <w:pPr>
              <w:spacing w:after="0" w:line="240" w:lineRule="auto"/>
              <w:rPr>
                <w:rFonts w:eastAsia="Times New Roman" w:cstheme="minorHAnsi"/>
                <w:color w:val="000000"/>
                <w:kern w:val="0"/>
                <w:lang/>
                <w14:ligatures w14:val="none"/>
              </w:rPr>
            </w:pPr>
            <w:proofErr w:type="gramStart"/>
            <w:r w:rsidRPr="003B6EF3">
              <w:rPr>
                <w:rFonts w:eastAsia="Times New Roman" w:cstheme="minorHAnsi"/>
                <w:color w:val="000000"/>
                <w:kern w:val="0"/>
                <w:lang w:val="en-US"/>
                <w14:ligatures w14:val="none"/>
              </w:rPr>
              <w:t>I,C</w:t>
            </w:r>
            <w:proofErr w:type="gramEnd"/>
          </w:p>
        </w:tc>
      </w:tr>
    </w:tbl>
    <w:p w14:paraId="61E4CC57" w14:textId="77777777" w:rsidR="00D240D9" w:rsidRPr="00A276BA" w:rsidRDefault="00D240D9" w:rsidP="00D240D9">
      <w:pPr>
        <w:rPr>
          <w:rFonts w:cstheme="minorHAnsi"/>
          <w:lang w:val="en-CA"/>
        </w:rPr>
      </w:pPr>
    </w:p>
    <w:p w14:paraId="3E3DCC20" w14:textId="77777777" w:rsidR="003B6EF3" w:rsidRPr="00A276BA" w:rsidRDefault="003B6EF3" w:rsidP="00D240D9">
      <w:pPr>
        <w:rPr>
          <w:rFonts w:cstheme="minorHAnsi"/>
          <w:lang w:val="en-CA"/>
        </w:rPr>
      </w:pPr>
    </w:p>
    <w:p w14:paraId="1B720617" w14:textId="77777777" w:rsidR="004B1E85" w:rsidRPr="00A276BA" w:rsidRDefault="004B1E85" w:rsidP="00D240D9">
      <w:pPr>
        <w:rPr>
          <w:rFonts w:cstheme="minorHAnsi"/>
          <w:lang w:val="en-CA"/>
        </w:rPr>
      </w:pPr>
    </w:p>
    <w:p w14:paraId="0DEF5C5A" w14:textId="77777777" w:rsidR="004B1E85" w:rsidRPr="00A276BA" w:rsidRDefault="004B1E85" w:rsidP="00D240D9">
      <w:pPr>
        <w:rPr>
          <w:rFonts w:cstheme="minorHAnsi"/>
          <w:lang w:val="en-CA"/>
        </w:rPr>
      </w:pPr>
    </w:p>
    <w:p w14:paraId="6FC0C1F9" w14:textId="77777777" w:rsidR="004B1E85" w:rsidRPr="00A276BA" w:rsidRDefault="004B1E85" w:rsidP="00D240D9">
      <w:pPr>
        <w:rPr>
          <w:rFonts w:cstheme="minorHAnsi"/>
          <w:lang w:val="en-CA"/>
        </w:rPr>
      </w:pPr>
    </w:p>
    <w:p w14:paraId="37C06C8F" w14:textId="77777777" w:rsidR="004B1E85" w:rsidRPr="00A276BA" w:rsidRDefault="004B1E85" w:rsidP="00D240D9">
      <w:pPr>
        <w:rPr>
          <w:rFonts w:cstheme="minorHAnsi"/>
          <w:lang w:val="en-CA"/>
        </w:rPr>
      </w:pPr>
    </w:p>
    <w:p w14:paraId="13739C73" w14:textId="77777777" w:rsidR="004B1E85" w:rsidRPr="00A276BA" w:rsidRDefault="004B1E85" w:rsidP="00D240D9">
      <w:pPr>
        <w:rPr>
          <w:rFonts w:cstheme="minorHAnsi"/>
          <w:lang w:val="en-CA"/>
        </w:rPr>
      </w:pPr>
    </w:p>
    <w:p w14:paraId="149F4F19" w14:textId="77777777" w:rsidR="004B1E85" w:rsidRPr="00A276BA" w:rsidRDefault="004B1E85" w:rsidP="00D240D9">
      <w:pPr>
        <w:rPr>
          <w:rFonts w:cstheme="minorHAnsi"/>
          <w:lang w:val="en-CA"/>
        </w:rPr>
      </w:pPr>
    </w:p>
    <w:p w14:paraId="64336A95" w14:textId="77777777" w:rsidR="004B1E85" w:rsidRPr="00A276BA" w:rsidRDefault="004B1E85" w:rsidP="00D240D9">
      <w:pPr>
        <w:rPr>
          <w:rFonts w:cstheme="minorHAnsi"/>
          <w:lang w:val="en-CA"/>
        </w:rPr>
      </w:pPr>
    </w:p>
    <w:p w14:paraId="220743C2" w14:textId="77777777" w:rsidR="004B1E85" w:rsidRPr="00A276BA" w:rsidRDefault="004B1E85" w:rsidP="00D240D9">
      <w:pPr>
        <w:rPr>
          <w:rFonts w:cstheme="minorHAnsi"/>
          <w:lang w:val="en-CA"/>
        </w:rPr>
      </w:pPr>
    </w:p>
    <w:p w14:paraId="684AD698" w14:textId="77777777" w:rsidR="004B1E85" w:rsidRPr="00A276BA" w:rsidRDefault="004B1E85" w:rsidP="00D240D9">
      <w:pPr>
        <w:rPr>
          <w:rFonts w:cstheme="minorHAnsi"/>
          <w:lang w:val="en-CA"/>
        </w:rPr>
      </w:pPr>
    </w:p>
    <w:p w14:paraId="52CC7034" w14:textId="77777777" w:rsidR="004B1E85" w:rsidRPr="00A276BA" w:rsidRDefault="004B1E85" w:rsidP="00D240D9">
      <w:pPr>
        <w:rPr>
          <w:rFonts w:cstheme="minorHAnsi"/>
          <w:lang w:val="en-CA"/>
        </w:rPr>
      </w:pPr>
    </w:p>
    <w:p w14:paraId="363E78CE" w14:textId="77777777" w:rsidR="004B1E85" w:rsidRPr="00A276BA" w:rsidRDefault="004B1E85" w:rsidP="00D240D9">
      <w:pPr>
        <w:rPr>
          <w:rFonts w:cstheme="minorHAnsi"/>
          <w:lang w:val="en-CA"/>
        </w:rPr>
      </w:pPr>
    </w:p>
    <w:p w14:paraId="08FB8BFF" w14:textId="77777777" w:rsidR="004B1E85" w:rsidRPr="00A276BA" w:rsidRDefault="004B1E85" w:rsidP="00D240D9">
      <w:pPr>
        <w:rPr>
          <w:rFonts w:cstheme="minorHAnsi"/>
          <w:lang w:val="en-CA"/>
        </w:rPr>
      </w:pPr>
    </w:p>
    <w:p w14:paraId="7F91FAE5" w14:textId="77777777" w:rsidR="004B1E85" w:rsidRPr="00A276BA" w:rsidRDefault="004B1E85" w:rsidP="00D240D9">
      <w:pPr>
        <w:rPr>
          <w:rFonts w:cstheme="minorHAnsi"/>
          <w:lang w:val="en-CA"/>
        </w:rPr>
      </w:pPr>
    </w:p>
    <w:p w14:paraId="368D9623" w14:textId="77777777" w:rsidR="004B1E85" w:rsidRPr="00A276BA" w:rsidRDefault="004B1E85" w:rsidP="00D240D9">
      <w:pPr>
        <w:rPr>
          <w:rFonts w:cstheme="minorHAnsi"/>
          <w:lang w:val="en-CA"/>
        </w:rPr>
      </w:pPr>
    </w:p>
    <w:p w14:paraId="69A1E988" w14:textId="77777777" w:rsidR="004B1E85" w:rsidRPr="00A276BA" w:rsidRDefault="004B1E85" w:rsidP="00D240D9">
      <w:pPr>
        <w:rPr>
          <w:rFonts w:cstheme="minorHAnsi"/>
          <w:lang w:val="en-CA"/>
        </w:rPr>
      </w:pPr>
    </w:p>
    <w:p w14:paraId="69DC6042" w14:textId="77777777" w:rsidR="004B1E85" w:rsidRPr="00A276BA" w:rsidRDefault="004B1E85" w:rsidP="00D240D9">
      <w:pPr>
        <w:rPr>
          <w:rFonts w:cstheme="minorHAnsi"/>
          <w:lang w:val="en-CA"/>
        </w:rPr>
      </w:pPr>
    </w:p>
    <w:p w14:paraId="2AA54AF8" w14:textId="77777777" w:rsidR="004B1E85" w:rsidRPr="00A276BA" w:rsidRDefault="004B1E85" w:rsidP="00D240D9">
      <w:pPr>
        <w:rPr>
          <w:rFonts w:cstheme="minorHAnsi"/>
          <w:lang w:val="en-CA"/>
        </w:rPr>
      </w:pPr>
    </w:p>
    <w:p w14:paraId="14A9237C" w14:textId="77777777" w:rsidR="004B1E85" w:rsidRPr="00A276BA" w:rsidRDefault="004B1E85" w:rsidP="00D240D9">
      <w:pPr>
        <w:rPr>
          <w:rFonts w:cstheme="minorHAnsi"/>
          <w:lang w:val="en-CA"/>
        </w:rPr>
      </w:pPr>
    </w:p>
    <w:p w14:paraId="54FADC3D" w14:textId="77777777" w:rsidR="004B1E85" w:rsidRPr="00A276BA" w:rsidRDefault="004B1E85" w:rsidP="00D240D9">
      <w:pPr>
        <w:rPr>
          <w:rFonts w:cstheme="minorHAnsi"/>
          <w:lang w:val="en-CA"/>
        </w:rPr>
      </w:pPr>
    </w:p>
    <w:p w14:paraId="63EABD52" w14:textId="10C806CB" w:rsidR="00BE52E9" w:rsidRPr="00A276BA" w:rsidRDefault="00BE52E9" w:rsidP="00BE52E9">
      <w:pPr>
        <w:pStyle w:val="Heading1"/>
        <w:rPr>
          <w:rFonts w:asciiTheme="minorHAnsi" w:hAnsiTheme="minorHAnsi" w:cstheme="minorHAnsi"/>
          <w:lang w:val="en-CA"/>
        </w:rPr>
      </w:pPr>
      <w:bookmarkStart w:id="12" w:name="_Toc150429866"/>
      <w:r w:rsidRPr="00A276BA">
        <w:rPr>
          <w:rFonts w:asciiTheme="minorHAnsi" w:hAnsiTheme="minorHAnsi" w:cstheme="minorHAnsi"/>
          <w:lang w:val="en-CA"/>
        </w:rPr>
        <w:lastRenderedPageBreak/>
        <w:t>REFERENCES</w:t>
      </w:r>
      <w:bookmarkEnd w:id="12"/>
    </w:p>
    <w:p w14:paraId="39E3CA48" w14:textId="77777777" w:rsidR="00BE52E9" w:rsidRPr="00A276BA" w:rsidRDefault="00BE52E9">
      <w:pPr>
        <w:rPr>
          <w:rFonts w:cstheme="minorHAnsi"/>
        </w:rPr>
      </w:pPr>
    </w:p>
    <w:p w14:paraId="55E29A0B" w14:textId="77777777" w:rsidR="002C546F" w:rsidRPr="00A276BA" w:rsidRDefault="002C546F" w:rsidP="002C546F">
      <w:pPr>
        <w:pStyle w:val="NormalWeb"/>
        <w:numPr>
          <w:ilvl w:val="0"/>
          <w:numId w:val="7"/>
        </w:numPr>
        <w:rPr>
          <w:rStyle w:val="Hyperlink"/>
          <w:rFonts w:asciiTheme="minorHAnsi" w:hAnsiTheme="minorHAnsi" w:cstheme="minorHAnsi"/>
          <w:color w:val="auto"/>
          <w:u w:val="none"/>
        </w:rPr>
      </w:pPr>
      <w:r w:rsidRPr="00A276BA">
        <w:rPr>
          <w:rFonts w:asciiTheme="minorHAnsi" w:hAnsiTheme="minorHAnsi" w:cstheme="minorHAnsi"/>
        </w:rPr>
        <w:t xml:space="preserve">Jacob, H. S. M. E. (2021). </w:t>
      </w:r>
      <w:r w:rsidRPr="00A276BA">
        <w:rPr>
          <w:rFonts w:asciiTheme="minorHAnsi" w:hAnsiTheme="minorHAnsi" w:cstheme="minorHAnsi"/>
          <w:i/>
          <w:iCs/>
        </w:rPr>
        <w:t>Unified Payment Interface (UPI)—A Critical Review Of Benefits And Challenges Of Advanced Payment Systems</w:t>
      </w:r>
      <w:r w:rsidRPr="00A276BA">
        <w:rPr>
          <w:rFonts w:asciiTheme="minorHAnsi" w:hAnsiTheme="minorHAnsi" w:cstheme="minorHAnsi"/>
        </w:rPr>
        <w:t xml:space="preserve">. </w:t>
      </w:r>
      <w:hyperlink r:id="rId35" w:history="1">
        <w:r w:rsidRPr="00A276BA">
          <w:rPr>
            <w:rStyle w:val="Hyperlink"/>
            <w:rFonts w:asciiTheme="minorHAnsi" w:hAnsiTheme="minorHAnsi" w:cstheme="minorHAnsi"/>
          </w:rPr>
          <w:t>https://www.webology.org/abstract.php?id=2638</w:t>
        </w:r>
      </w:hyperlink>
    </w:p>
    <w:p w14:paraId="2E5B8AAE" w14:textId="77777777" w:rsidR="004B1E85" w:rsidRPr="00A276BA" w:rsidRDefault="004B1E85" w:rsidP="004B1E85">
      <w:pPr>
        <w:pStyle w:val="NormalWeb"/>
        <w:numPr>
          <w:ilvl w:val="0"/>
          <w:numId w:val="7"/>
        </w:numPr>
        <w:rPr>
          <w:rStyle w:val="Hyperlink"/>
          <w:rFonts w:asciiTheme="minorHAnsi" w:hAnsiTheme="minorHAnsi" w:cstheme="minorHAnsi"/>
          <w:color w:val="auto"/>
          <w:u w:val="none"/>
        </w:rPr>
      </w:pPr>
      <w:r w:rsidRPr="00A276BA">
        <w:rPr>
          <w:rFonts w:asciiTheme="minorHAnsi" w:hAnsiTheme="minorHAnsi" w:cstheme="minorHAnsi"/>
        </w:rPr>
        <w:t xml:space="preserve">Jain, R. (2018, January 3). </w:t>
      </w:r>
      <w:r w:rsidRPr="00A276BA">
        <w:rPr>
          <w:rFonts w:asciiTheme="minorHAnsi" w:hAnsiTheme="minorHAnsi" w:cstheme="minorHAnsi"/>
          <w:i/>
          <w:iCs/>
        </w:rPr>
        <w:t>UPI - The impact going forward</w:t>
      </w:r>
      <w:r w:rsidRPr="00A276BA">
        <w:rPr>
          <w:rFonts w:asciiTheme="minorHAnsi" w:hAnsiTheme="minorHAnsi" w:cstheme="minorHAnsi"/>
        </w:rPr>
        <w:t xml:space="preserve">. </w:t>
      </w:r>
      <w:hyperlink r:id="rId36" w:history="1">
        <w:r w:rsidRPr="00A276BA">
          <w:rPr>
            <w:rStyle w:val="Hyperlink"/>
            <w:rFonts w:asciiTheme="minorHAnsi" w:hAnsiTheme="minorHAnsi" w:cstheme="minorHAnsi"/>
          </w:rPr>
          <w:t>https://www.linkedin.com/pulse/upi-impact-going-forward-rijul-jain</w:t>
        </w:r>
      </w:hyperlink>
    </w:p>
    <w:p w14:paraId="7FA314A2" w14:textId="64C06160" w:rsidR="004B1E85" w:rsidRPr="00A276BA" w:rsidRDefault="004B1E85" w:rsidP="004B1E85">
      <w:pPr>
        <w:pStyle w:val="NormalWeb"/>
        <w:numPr>
          <w:ilvl w:val="0"/>
          <w:numId w:val="7"/>
        </w:numPr>
        <w:rPr>
          <w:rFonts w:asciiTheme="minorHAnsi" w:hAnsiTheme="minorHAnsi" w:cstheme="minorHAnsi"/>
        </w:rPr>
      </w:pPr>
      <w:r w:rsidRPr="00A276BA">
        <w:rPr>
          <w:rFonts w:asciiTheme="minorHAnsi" w:hAnsiTheme="minorHAnsi" w:cstheme="minorHAnsi"/>
        </w:rPr>
        <w:t xml:space="preserve">Ray, A. (2023, September 27). </w:t>
      </w:r>
      <w:r w:rsidRPr="00A276BA">
        <w:rPr>
          <w:rFonts w:asciiTheme="minorHAnsi" w:hAnsiTheme="minorHAnsi" w:cstheme="minorHAnsi"/>
          <w:i/>
          <w:iCs/>
        </w:rPr>
        <w:t>Digital payment trends: UPI transactions skyrocket to an astounding 9.3 billion in June 2023, says study</w:t>
      </w:r>
      <w:r w:rsidRPr="00A276BA">
        <w:rPr>
          <w:rFonts w:asciiTheme="minorHAnsi" w:hAnsiTheme="minorHAnsi" w:cstheme="minorHAnsi"/>
        </w:rPr>
        <w:t xml:space="preserve">. </w:t>
      </w:r>
      <w:proofErr w:type="spellStart"/>
      <w:r w:rsidRPr="00A276BA">
        <w:rPr>
          <w:rFonts w:asciiTheme="minorHAnsi" w:hAnsiTheme="minorHAnsi" w:cstheme="minorHAnsi"/>
        </w:rPr>
        <w:t>Mintgenie</w:t>
      </w:r>
      <w:proofErr w:type="spellEnd"/>
      <w:r w:rsidRPr="00A276BA">
        <w:rPr>
          <w:rFonts w:asciiTheme="minorHAnsi" w:hAnsiTheme="minorHAnsi" w:cstheme="minorHAnsi"/>
        </w:rPr>
        <w:t xml:space="preserve">. </w:t>
      </w:r>
      <w:hyperlink r:id="rId37" w:history="1">
        <w:r w:rsidRPr="00A276BA">
          <w:rPr>
            <w:rStyle w:val="Hyperlink"/>
            <w:rFonts w:asciiTheme="minorHAnsi" w:hAnsiTheme="minorHAnsi" w:cstheme="minorHAnsi"/>
          </w:rPr>
          <w:t>https://mintgenie.livemint.com/news/personal-finance/digital-payment-trends-upi-transactions-skyrocket-to-an-astounding-9-3-billion-in-june-2023-says-study-151695729519367</w:t>
        </w:r>
      </w:hyperlink>
    </w:p>
    <w:p w14:paraId="5D6865CE" w14:textId="77777777" w:rsidR="002C546F" w:rsidRPr="00A276BA" w:rsidRDefault="002C546F" w:rsidP="002C546F">
      <w:pPr>
        <w:pStyle w:val="ListParagraph"/>
        <w:numPr>
          <w:ilvl w:val="0"/>
          <w:numId w:val="7"/>
        </w:numPr>
        <w:rPr>
          <w:rFonts w:cstheme="minorHAnsi"/>
        </w:rPr>
      </w:pPr>
      <w:r w:rsidRPr="00A276BA">
        <w:rPr>
          <w:rFonts w:cstheme="minorHAnsi"/>
        </w:rPr>
        <w:t xml:space="preserve">Scotiabank. (n.d.). Retrieved from </w:t>
      </w:r>
      <w:hyperlink r:id="rId38" w:history="1">
        <w:r w:rsidRPr="00A276BA">
          <w:rPr>
            <w:rStyle w:val="Hyperlink"/>
            <w:rFonts w:cstheme="minorHAnsi"/>
          </w:rPr>
          <w:t>https://www.scotiabank.com/ca/en/personal/bank-your-way/digital-banking-guide/banking-basics/send-money.html</w:t>
        </w:r>
      </w:hyperlink>
    </w:p>
    <w:p w14:paraId="43F69476" w14:textId="77777777" w:rsidR="002C546F" w:rsidRPr="00A276BA" w:rsidRDefault="002C546F" w:rsidP="002C546F">
      <w:pPr>
        <w:pStyle w:val="NormalWeb"/>
        <w:numPr>
          <w:ilvl w:val="0"/>
          <w:numId w:val="7"/>
        </w:numPr>
        <w:rPr>
          <w:rStyle w:val="Hyperlink"/>
          <w:rFonts w:asciiTheme="minorHAnsi" w:hAnsiTheme="minorHAnsi" w:cstheme="minorHAnsi"/>
          <w:color w:val="auto"/>
          <w:u w:val="none"/>
        </w:rPr>
      </w:pPr>
      <w:r w:rsidRPr="00A276BA">
        <w:rPr>
          <w:rFonts w:asciiTheme="minorHAnsi" w:hAnsiTheme="minorHAnsi" w:cstheme="minorHAnsi"/>
          <w:i/>
          <w:iCs/>
        </w:rPr>
        <w:t>Unified Payments Interface</w:t>
      </w:r>
      <w:r w:rsidRPr="00A276BA">
        <w:rPr>
          <w:rFonts w:asciiTheme="minorHAnsi" w:hAnsiTheme="minorHAnsi" w:cstheme="minorHAnsi"/>
        </w:rPr>
        <w:t xml:space="preserve">. (2023, September 14). Wikipedia. </w:t>
      </w:r>
      <w:hyperlink r:id="rId39" w:history="1">
        <w:r w:rsidRPr="00A276BA">
          <w:rPr>
            <w:rStyle w:val="Hyperlink"/>
            <w:rFonts w:asciiTheme="minorHAnsi" w:hAnsiTheme="minorHAnsi" w:cstheme="minorHAnsi"/>
          </w:rPr>
          <w:t>https://en.wikipedia.org/wiki/Unified_Payments_Interface</w:t>
        </w:r>
      </w:hyperlink>
    </w:p>
    <w:p w14:paraId="75E65131" w14:textId="77777777" w:rsidR="004B1E85" w:rsidRPr="00A276BA" w:rsidRDefault="004B1E85" w:rsidP="004B1E85">
      <w:pPr>
        <w:pStyle w:val="NormalWeb"/>
        <w:ind w:left="720"/>
        <w:rPr>
          <w:rStyle w:val="Hyperlink"/>
          <w:rFonts w:asciiTheme="minorHAnsi" w:hAnsiTheme="minorHAnsi" w:cstheme="minorHAnsi"/>
          <w:color w:val="auto"/>
          <w:u w:val="none"/>
        </w:rPr>
      </w:pPr>
    </w:p>
    <w:p w14:paraId="3E47A3EC" w14:textId="77777777" w:rsidR="002C546F" w:rsidRPr="00A276BA" w:rsidRDefault="002C546F" w:rsidP="002C546F">
      <w:pPr>
        <w:pStyle w:val="NormalWeb"/>
        <w:ind w:left="720"/>
        <w:rPr>
          <w:rFonts w:asciiTheme="minorHAnsi" w:hAnsiTheme="minorHAnsi" w:cstheme="minorHAnsi"/>
        </w:rPr>
      </w:pPr>
    </w:p>
    <w:p w14:paraId="477338CA" w14:textId="77777777" w:rsidR="00BE52E9" w:rsidRPr="00A276BA" w:rsidRDefault="00BE52E9">
      <w:pPr>
        <w:rPr>
          <w:rFonts w:cstheme="minorHAnsi"/>
        </w:rPr>
      </w:pPr>
    </w:p>
    <w:p w14:paraId="341EBA93" w14:textId="77777777" w:rsidR="00BE52E9" w:rsidRPr="00A276BA" w:rsidRDefault="00BE52E9">
      <w:pPr>
        <w:rPr>
          <w:rFonts w:cstheme="minorHAnsi"/>
        </w:rPr>
      </w:pPr>
    </w:p>
    <w:p w14:paraId="653CA190" w14:textId="1B2A683F" w:rsidR="00DF4CAB" w:rsidRPr="00A276BA" w:rsidRDefault="00DF4CAB">
      <w:pPr>
        <w:rPr>
          <w:rFonts w:cstheme="minorHAnsi"/>
        </w:rPr>
      </w:pPr>
    </w:p>
    <w:p w14:paraId="492C37A8" w14:textId="77777777" w:rsidR="00E97B43" w:rsidRPr="00A276BA" w:rsidRDefault="00E97B43">
      <w:pPr>
        <w:rPr>
          <w:rFonts w:cstheme="minorHAnsi"/>
        </w:rPr>
      </w:pPr>
    </w:p>
    <w:p w14:paraId="3DB61F60" w14:textId="1EA3283F" w:rsidR="00E97B43" w:rsidRPr="00A276BA" w:rsidRDefault="00E97B43">
      <w:pPr>
        <w:rPr>
          <w:rFonts w:cstheme="minorHAnsi"/>
        </w:rPr>
      </w:pPr>
    </w:p>
    <w:sectPr w:rsidR="00E97B43" w:rsidRPr="00A276BA">
      <w:head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874FA" w14:textId="77777777" w:rsidR="007B2737" w:rsidRDefault="007B2737" w:rsidP="00CC253F">
      <w:pPr>
        <w:spacing w:after="0" w:line="240" w:lineRule="auto"/>
      </w:pPr>
      <w:r>
        <w:separator/>
      </w:r>
    </w:p>
  </w:endnote>
  <w:endnote w:type="continuationSeparator" w:id="0">
    <w:p w14:paraId="3C41A543" w14:textId="77777777" w:rsidR="007B2737" w:rsidRDefault="007B2737" w:rsidP="00CC2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C13DC" w14:textId="77777777" w:rsidR="007B2737" w:rsidRDefault="007B2737" w:rsidP="00CC253F">
      <w:pPr>
        <w:spacing w:after="0" w:line="240" w:lineRule="auto"/>
      </w:pPr>
      <w:r>
        <w:separator/>
      </w:r>
    </w:p>
  </w:footnote>
  <w:footnote w:type="continuationSeparator" w:id="0">
    <w:p w14:paraId="14C4DC32" w14:textId="77777777" w:rsidR="007B2737" w:rsidRDefault="007B2737" w:rsidP="00CC2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A1E28" w14:textId="77777777" w:rsidR="00CC253F" w:rsidRDefault="00CC25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87C88"/>
    <w:multiLevelType w:val="hybridMultilevel"/>
    <w:tmpl w:val="A47CAD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AAE3A62"/>
    <w:multiLevelType w:val="hybridMultilevel"/>
    <w:tmpl w:val="CD1AE618"/>
    <w:lvl w:ilvl="0" w:tplc="CF02275E">
      <w:start w:val="1"/>
      <w:numFmt w:val="bullet"/>
      <w:lvlText w:val=""/>
      <w:lvlJc w:val="left"/>
      <w:pPr>
        <w:ind w:left="1440" w:hanging="360"/>
      </w:pPr>
      <w:rPr>
        <w:rFonts w:ascii="Symbol" w:hAnsi="Symbol" w:hint="default"/>
      </w:rPr>
    </w:lvl>
    <w:lvl w:ilvl="1" w:tplc="96D02D5E">
      <w:start w:val="1"/>
      <w:numFmt w:val="bullet"/>
      <w:lvlText w:val="o"/>
      <w:lvlJc w:val="left"/>
      <w:pPr>
        <w:ind w:left="2160" w:hanging="360"/>
      </w:pPr>
      <w:rPr>
        <w:rFonts w:ascii="Courier New" w:hAnsi="Courier New" w:hint="default"/>
      </w:rPr>
    </w:lvl>
    <w:lvl w:ilvl="2" w:tplc="C936906E">
      <w:start w:val="1"/>
      <w:numFmt w:val="bullet"/>
      <w:lvlText w:val=""/>
      <w:lvlJc w:val="left"/>
      <w:pPr>
        <w:ind w:left="2880" w:hanging="360"/>
      </w:pPr>
      <w:rPr>
        <w:rFonts w:ascii="Wingdings" w:hAnsi="Wingdings" w:hint="default"/>
      </w:rPr>
    </w:lvl>
    <w:lvl w:ilvl="3" w:tplc="42BEF76E">
      <w:start w:val="1"/>
      <w:numFmt w:val="bullet"/>
      <w:lvlText w:val=""/>
      <w:lvlJc w:val="left"/>
      <w:pPr>
        <w:ind w:left="3600" w:hanging="360"/>
      </w:pPr>
      <w:rPr>
        <w:rFonts w:ascii="Symbol" w:hAnsi="Symbol" w:hint="default"/>
      </w:rPr>
    </w:lvl>
    <w:lvl w:ilvl="4" w:tplc="DD2465DE">
      <w:start w:val="1"/>
      <w:numFmt w:val="bullet"/>
      <w:lvlText w:val="o"/>
      <w:lvlJc w:val="left"/>
      <w:pPr>
        <w:ind w:left="4320" w:hanging="360"/>
      </w:pPr>
      <w:rPr>
        <w:rFonts w:ascii="Courier New" w:hAnsi="Courier New" w:hint="default"/>
      </w:rPr>
    </w:lvl>
    <w:lvl w:ilvl="5" w:tplc="4DA28F2A">
      <w:start w:val="1"/>
      <w:numFmt w:val="bullet"/>
      <w:lvlText w:val=""/>
      <w:lvlJc w:val="left"/>
      <w:pPr>
        <w:ind w:left="5040" w:hanging="360"/>
      </w:pPr>
      <w:rPr>
        <w:rFonts w:ascii="Wingdings" w:hAnsi="Wingdings" w:hint="default"/>
      </w:rPr>
    </w:lvl>
    <w:lvl w:ilvl="6" w:tplc="B9B4CF32">
      <w:start w:val="1"/>
      <w:numFmt w:val="bullet"/>
      <w:lvlText w:val=""/>
      <w:lvlJc w:val="left"/>
      <w:pPr>
        <w:ind w:left="5760" w:hanging="360"/>
      </w:pPr>
      <w:rPr>
        <w:rFonts w:ascii="Symbol" w:hAnsi="Symbol" w:hint="default"/>
      </w:rPr>
    </w:lvl>
    <w:lvl w:ilvl="7" w:tplc="5C7C93BC">
      <w:start w:val="1"/>
      <w:numFmt w:val="bullet"/>
      <w:lvlText w:val="o"/>
      <w:lvlJc w:val="left"/>
      <w:pPr>
        <w:ind w:left="6480" w:hanging="360"/>
      </w:pPr>
      <w:rPr>
        <w:rFonts w:ascii="Courier New" w:hAnsi="Courier New" w:hint="default"/>
      </w:rPr>
    </w:lvl>
    <w:lvl w:ilvl="8" w:tplc="FED008C4">
      <w:start w:val="1"/>
      <w:numFmt w:val="bullet"/>
      <w:lvlText w:val=""/>
      <w:lvlJc w:val="left"/>
      <w:pPr>
        <w:ind w:left="7200" w:hanging="360"/>
      </w:pPr>
      <w:rPr>
        <w:rFonts w:ascii="Wingdings" w:hAnsi="Wingdings" w:hint="default"/>
      </w:rPr>
    </w:lvl>
  </w:abstractNum>
  <w:abstractNum w:abstractNumId="2" w15:restartNumberingAfterBreak="0">
    <w:nsid w:val="261E75F6"/>
    <w:multiLevelType w:val="hybridMultilevel"/>
    <w:tmpl w:val="5FFE21D0"/>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1D52A7D"/>
    <w:multiLevelType w:val="hybridMultilevel"/>
    <w:tmpl w:val="57A015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53BFD144"/>
    <w:multiLevelType w:val="hybridMultilevel"/>
    <w:tmpl w:val="07BC28A4"/>
    <w:lvl w:ilvl="0" w:tplc="875AF230">
      <w:start w:val="1"/>
      <w:numFmt w:val="bullet"/>
      <w:lvlText w:val=""/>
      <w:lvlJc w:val="left"/>
      <w:pPr>
        <w:ind w:left="1080" w:hanging="360"/>
      </w:pPr>
      <w:rPr>
        <w:rFonts w:ascii="Symbol" w:hAnsi="Symbol" w:hint="default"/>
      </w:rPr>
    </w:lvl>
    <w:lvl w:ilvl="1" w:tplc="9C107AAE">
      <w:start w:val="1"/>
      <w:numFmt w:val="bullet"/>
      <w:lvlText w:val="o"/>
      <w:lvlJc w:val="left"/>
      <w:pPr>
        <w:ind w:left="1800" w:hanging="360"/>
      </w:pPr>
      <w:rPr>
        <w:rFonts w:ascii="Courier New" w:hAnsi="Courier New" w:hint="default"/>
      </w:rPr>
    </w:lvl>
    <w:lvl w:ilvl="2" w:tplc="EDE4D8DE">
      <w:start w:val="1"/>
      <w:numFmt w:val="bullet"/>
      <w:lvlText w:val=""/>
      <w:lvlJc w:val="left"/>
      <w:pPr>
        <w:ind w:left="2520" w:hanging="360"/>
      </w:pPr>
      <w:rPr>
        <w:rFonts w:ascii="Wingdings" w:hAnsi="Wingdings" w:hint="default"/>
      </w:rPr>
    </w:lvl>
    <w:lvl w:ilvl="3" w:tplc="58E82D74">
      <w:start w:val="1"/>
      <w:numFmt w:val="bullet"/>
      <w:lvlText w:val=""/>
      <w:lvlJc w:val="left"/>
      <w:pPr>
        <w:ind w:left="3240" w:hanging="360"/>
      </w:pPr>
      <w:rPr>
        <w:rFonts w:ascii="Symbol" w:hAnsi="Symbol" w:hint="default"/>
      </w:rPr>
    </w:lvl>
    <w:lvl w:ilvl="4" w:tplc="116EFCD6">
      <w:start w:val="1"/>
      <w:numFmt w:val="bullet"/>
      <w:lvlText w:val="o"/>
      <w:lvlJc w:val="left"/>
      <w:pPr>
        <w:ind w:left="3960" w:hanging="360"/>
      </w:pPr>
      <w:rPr>
        <w:rFonts w:ascii="Courier New" w:hAnsi="Courier New" w:hint="default"/>
      </w:rPr>
    </w:lvl>
    <w:lvl w:ilvl="5" w:tplc="313C139A">
      <w:start w:val="1"/>
      <w:numFmt w:val="bullet"/>
      <w:lvlText w:val=""/>
      <w:lvlJc w:val="left"/>
      <w:pPr>
        <w:ind w:left="4680" w:hanging="360"/>
      </w:pPr>
      <w:rPr>
        <w:rFonts w:ascii="Wingdings" w:hAnsi="Wingdings" w:hint="default"/>
      </w:rPr>
    </w:lvl>
    <w:lvl w:ilvl="6" w:tplc="6C161E22">
      <w:start w:val="1"/>
      <w:numFmt w:val="bullet"/>
      <w:lvlText w:val=""/>
      <w:lvlJc w:val="left"/>
      <w:pPr>
        <w:ind w:left="5400" w:hanging="360"/>
      </w:pPr>
      <w:rPr>
        <w:rFonts w:ascii="Symbol" w:hAnsi="Symbol" w:hint="default"/>
      </w:rPr>
    </w:lvl>
    <w:lvl w:ilvl="7" w:tplc="6C845BE8">
      <w:start w:val="1"/>
      <w:numFmt w:val="bullet"/>
      <w:lvlText w:val="o"/>
      <w:lvlJc w:val="left"/>
      <w:pPr>
        <w:ind w:left="6120" w:hanging="360"/>
      </w:pPr>
      <w:rPr>
        <w:rFonts w:ascii="Courier New" w:hAnsi="Courier New" w:hint="default"/>
      </w:rPr>
    </w:lvl>
    <w:lvl w:ilvl="8" w:tplc="2E8290C0">
      <w:start w:val="1"/>
      <w:numFmt w:val="bullet"/>
      <w:lvlText w:val=""/>
      <w:lvlJc w:val="left"/>
      <w:pPr>
        <w:ind w:left="6840" w:hanging="360"/>
      </w:pPr>
      <w:rPr>
        <w:rFonts w:ascii="Wingdings" w:hAnsi="Wingdings" w:hint="default"/>
      </w:rPr>
    </w:lvl>
  </w:abstractNum>
  <w:abstractNum w:abstractNumId="5" w15:restartNumberingAfterBreak="0">
    <w:nsid w:val="63D52CB4"/>
    <w:multiLevelType w:val="hybridMultilevel"/>
    <w:tmpl w:val="2AE05E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44D2201"/>
    <w:multiLevelType w:val="hybridMultilevel"/>
    <w:tmpl w:val="A8CC36EE"/>
    <w:lvl w:ilvl="0" w:tplc="CE0E9D1A">
      <w:start w:val="1"/>
      <w:numFmt w:val="decimal"/>
      <w:lvlText w:val="%1."/>
      <w:lvlJc w:val="left"/>
      <w:pPr>
        <w:ind w:left="786"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7BF5FC5"/>
    <w:multiLevelType w:val="hybridMultilevel"/>
    <w:tmpl w:val="83CE1C1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935989790">
    <w:abstractNumId w:val="4"/>
  </w:num>
  <w:num w:numId="2" w16cid:durableId="1306161796">
    <w:abstractNumId w:val="1"/>
  </w:num>
  <w:num w:numId="3" w16cid:durableId="761612942">
    <w:abstractNumId w:val="5"/>
  </w:num>
  <w:num w:numId="4" w16cid:durableId="813760785">
    <w:abstractNumId w:val="2"/>
  </w:num>
  <w:num w:numId="5" w16cid:durableId="1059983231">
    <w:abstractNumId w:val="6"/>
  </w:num>
  <w:num w:numId="6" w16cid:durableId="2039427830">
    <w:abstractNumId w:val="3"/>
  </w:num>
  <w:num w:numId="7" w16cid:durableId="1361974492">
    <w:abstractNumId w:val="7"/>
  </w:num>
  <w:num w:numId="8" w16cid:durableId="1879775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CAB"/>
    <w:rsid w:val="000511B6"/>
    <w:rsid w:val="002C546F"/>
    <w:rsid w:val="003B6EF3"/>
    <w:rsid w:val="004B1E85"/>
    <w:rsid w:val="00614E2F"/>
    <w:rsid w:val="00720E1E"/>
    <w:rsid w:val="00786AA7"/>
    <w:rsid w:val="007B2737"/>
    <w:rsid w:val="009A13EA"/>
    <w:rsid w:val="00A276BA"/>
    <w:rsid w:val="00A57CDE"/>
    <w:rsid w:val="00BC2194"/>
    <w:rsid w:val="00BE52E9"/>
    <w:rsid w:val="00CC253F"/>
    <w:rsid w:val="00D240D9"/>
    <w:rsid w:val="00DF4CAB"/>
    <w:rsid w:val="00E97B4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714810"/>
  <w15:chartTrackingRefBased/>
  <w15:docId w15:val="{F6A3A424-039B-4D01-826B-F1A88F15E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2E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4B1E85"/>
    <w:pPr>
      <w:keepNext/>
      <w:keepLines/>
      <w:spacing w:before="40" w:after="0"/>
      <w:outlineLvl w:val="1"/>
    </w:pPr>
    <w:rPr>
      <w:rFonts w:asciiTheme="majorHAnsi" w:eastAsiaTheme="majorEastAsia" w:hAnsiTheme="majorHAnsi" w:cstheme="majorBidi"/>
      <w:b/>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F4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E52E9"/>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CC253F"/>
    <w:pPr>
      <w:outlineLvl w:val="9"/>
    </w:pPr>
    <w:rPr>
      <w:b w:val="0"/>
      <w:color w:val="2F5496" w:themeColor="accent1" w:themeShade="BF"/>
      <w:kern w:val="0"/>
      <w:lang w:val="en-US"/>
      <w14:ligatures w14:val="none"/>
    </w:rPr>
  </w:style>
  <w:style w:type="paragraph" w:styleId="TOC1">
    <w:name w:val="toc 1"/>
    <w:basedOn w:val="Normal"/>
    <w:next w:val="Normal"/>
    <w:autoRedefine/>
    <w:uiPriority w:val="39"/>
    <w:unhideWhenUsed/>
    <w:rsid w:val="00CC253F"/>
    <w:pPr>
      <w:spacing w:after="100"/>
    </w:pPr>
  </w:style>
  <w:style w:type="character" w:styleId="Hyperlink">
    <w:name w:val="Hyperlink"/>
    <w:basedOn w:val="DefaultParagraphFont"/>
    <w:uiPriority w:val="99"/>
    <w:unhideWhenUsed/>
    <w:rsid w:val="00CC253F"/>
    <w:rPr>
      <w:color w:val="0563C1" w:themeColor="hyperlink"/>
      <w:u w:val="single"/>
    </w:rPr>
  </w:style>
  <w:style w:type="character" w:customStyle="1" w:styleId="Heading2Char">
    <w:name w:val="Heading 2 Char"/>
    <w:basedOn w:val="DefaultParagraphFont"/>
    <w:link w:val="Heading2"/>
    <w:uiPriority w:val="9"/>
    <w:rsid w:val="004B1E85"/>
    <w:rPr>
      <w:rFonts w:asciiTheme="majorHAnsi" w:eastAsiaTheme="majorEastAsia" w:hAnsiTheme="majorHAnsi" w:cstheme="majorBidi"/>
      <w:b/>
      <w:color w:val="000000" w:themeColor="text1"/>
      <w:sz w:val="26"/>
      <w:szCs w:val="26"/>
    </w:rPr>
  </w:style>
  <w:style w:type="paragraph" w:styleId="Header">
    <w:name w:val="header"/>
    <w:basedOn w:val="Normal"/>
    <w:link w:val="HeaderChar"/>
    <w:uiPriority w:val="99"/>
    <w:unhideWhenUsed/>
    <w:rsid w:val="00CC25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253F"/>
  </w:style>
  <w:style w:type="paragraph" w:styleId="Footer">
    <w:name w:val="footer"/>
    <w:basedOn w:val="Normal"/>
    <w:link w:val="FooterChar"/>
    <w:uiPriority w:val="99"/>
    <w:unhideWhenUsed/>
    <w:rsid w:val="00CC25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253F"/>
  </w:style>
  <w:style w:type="paragraph" w:styleId="ListParagraph">
    <w:name w:val="List Paragraph"/>
    <w:basedOn w:val="Normal"/>
    <w:uiPriority w:val="34"/>
    <w:qFormat/>
    <w:rsid w:val="00CC253F"/>
    <w:pPr>
      <w:spacing w:after="200" w:line="276" w:lineRule="auto"/>
      <w:ind w:left="720"/>
      <w:contextualSpacing/>
    </w:pPr>
    <w:rPr>
      <w:kern w:val="0"/>
      <w:lang w:val="en-IN"/>
      <w14:ligatures w14:val="none"/>
    </w:rPr>
  </w:style>
  <w:style w:type="paragraph" w:styleId="NoSpacing">
    <w:name w:val="No Spacing"/>
    <w:link w:val="NoSpacingChar"/>
    <w:uiPriority w:val="1"/>
    <w:qFormat/>
    <w:rsid w:val="002C546F"/>
    <w:pPr>
      <w:spacing w:after="0" w:line="240" w:lineRule="auto"/>
    </w:pPr>
    <w:rPr>
      <w:lang w:val="en-US"/>
    </w:rPr>
  </w:style>
  <w:style w:type="character" w:customStyle="1" w:styleId="NoSpacingChar">
    <w:name w:val="No Spacing Char"/>
    <w:basedOn w:val="DefaultParagraphFont"/>
    <w:link w:val="NoSpacing"/>
    <w:uiPriority w:val="1"/>
    <w:rsid w:val="002C546F"/>
    <w:rPr>
      <w:lang w:val="en-US"/>
    </w:rPr>
  </w:style>
  <w:style w:type="paragraph" w:styleId="NormalWeb">
    <w:name w:val="Normal (Web)"/>
    <w:basedOn w:val="Normal"/>
    <w:uiPriority w:val="99"/>
    <w:unhideWhenUsed/>
    <w:rsid w:val="002C546F"/>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TOC2">
    <w:name w:val="toc 2"/>
    <w:basedOn w:val="Normal"/>
    <w:next w:val="Normal"/>
    <w:autoRedefine/>
    <w:uiPriority w:val="39"/>
    <w:unhideWhenUsed/>
    <w:rsid w:val="000511B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949930">
      <w:bodyDiv w:val="1"/>
      <w:marLeft w:val="0"/>
      <w:marRight w:val="0"/>
      <w:marTop w:val="0"/>
      <w:marBottom w:val="0"/>
      <w:divBdr>
        <w:top w:val="none" w:sz="0" w:space="0" w:color="auto"/>
        <w:left w:val="none" w:sz="0" w:space="0" w:color="auto"/>
        <w:bottom w:val="none" w:sz="0" w:space="0" w:color="auto"/>
        <w:right w:val="none" w:sz="0" w:space="0" w:color="auto"/>
      </w:divBdr>
    </w:div>
    <w:div w:id="738207535">
      <w:bodyDiv w:val="1"/>
      <w:marLeft w:val="0"/>
      <w:marRight w:val="0"/>
      <w:marTop w:val="0"/>
      <w:marBottom w:val="0"/>
      <w:divBdr>
        <w:top w:val="none" w:sz="0" w:space="0" w:color="auto"/>
        <w:left w:val="none" w:sz="0" w:space="0" w:color="auto"/>
        <w:bottom w:val="none" w:sz="0" w:space="0" w:color="auto"/>
        <w:right w:val="none" w:sz="0" w:space="0" w:color="auto"/>
      </w:divBdr>
    </w:div>
    <w:div w:id="1889413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microsoft.com/office/2007/relationships/diagramDrawing" Target="diagrams/drawing1.xml"/><Relationship Id="rId26" Type="http://schemas.openxmlformats.org/officeDocument/2006/relationships/image" Target="media/image11.png"/><Relationship Id="rId39" Type="http://schemas.openxmlformats.org/officeDocument/2006/relationships/hyperlink" Target="https://en.wikipedia.org/wiki/Unified_Payments_Interface" TargetMode="Externa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diagramQuickStyle" Target="diagrams/quickStyle1.xml"/><Relationship Id="rId20" Type="http://schemas.microsoft.com/office/2007/relationships/hdphoto" Target="media/hdphoto1.wdp"/><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mintgenie.livemint.com/news/personal-finance/digital-payment-trends-upi-transactions-skyrocket-to-an-astounding-9-3-billion-in-june-2023-says-study-151695729519367"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www.linkedin.com/pulse/upi-impact-going-forward-rijul-jain" TargetMode="External"/><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diagramData" Target="diagrams/data1.xml"/><Relationship Id="rId22" Type="http://schemas.microsoft.com/office/2007/relationships/hdphoto" Target="media/hdphoto2.wdp"/><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webology.org/abstract.php?id=2638"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diagramColors" Target="diagrams/colors1.xml"/><Relationship Id="rId25" Type="http://schemas.openxmlformats.org/officeDocument/2006/relationships/hyperlink" Target="mailto:Name/Phonenumber@Scotia.com" TargetMode="External"/><Relationship Id="rId33" Type="http://schemas.openxmlformats.org/officeDocument/2006/relationships/image" Target="media/image18.png"/><Relationship Id="rId38" Type="http://schemas.openxmlformats.org/officeDocument/2006/relationships/hyperlink" Target="https://www.scotiabank.com/ca/en/personal/bank-your-way/digital-banking-guide/banking-basics/send-money.html" TargetMode="Externa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ED1042-AA75-4402-AF4D-E1260C769F78}" type="doc">
      <dgm:prSet loTypeId="urn:microsoft.com/office/officeart/2005/8/layout/vProcess5" loCatId="process" qsTypeId="urn:microsoft.com/office/officeart/2005/8/quickstyle/simple1" qsCatId="simple" csTypeId="urn:microsoft.com/office/officeart/2005/8/colors/colorful3" csCatId="colorful" phldr="1"/>
      <dgm:spPr/>
      <dgm:t>
        <a:bodyPr/>
        <a:lstStyle/>
        <a:p>
          <a:endParaRPr lang="en-CA"/>
        </a:p>
      </dgm:t>
    </dgm:pt>
    <dgm:pt modelId="{5FDD58A4-B875-423D-AD9D-DFBE3E8EEB81}">
      <dgm:prSet phldrT="[Text]"/>
      <dgm:spPr/>
      <dgm:t>
        <a:bodyPr/>
        <a:lstStyle/>
        <a:p>
          <a:r>
            <a:rPr lang="en-CA" b="1" u="sng"/>
            <a:t>Market Demand</a:t>
          </a:r>
        </a:p>
        <a:p>
          <a:r>
            <a:rPr lang="en-CA"/>
            <a:t> Demand for convenient and efficient payment solutions in the financial sector is increasing. UPI-based money transfers are becoming increasingly popular due to their simplicity and speed.</a:t>
          </a:r>
        </a:p>
      </dgm:t>
    </dgm:pt>
    <dgm:pt modelId="{2AF857BB-6923-44B3-9A02-0CB1E6BA450D}" type="parTrans" cxnId="{24CB322C-E1C6-4C2C-9668-9339477D859F}">
      <dgm:prSet/>
      <dgm:spPr/>
      <dgm:t>
        <a:bodyPr/>
        <a:lstStyle/>
        <a:p>
          <a:endParaRPr lang="en-CA"/>
        </a:p>
      </dgm:t>
    </dgm:pt>
    <dgm:pt modelId="{85532554-27CD-417F-8709-E246C036B4C6}" type="sibTrans" cxnId="{24CB322C-E1C6-4C2C-9668-9339477D859F}">
      <dgm:prSet/>
      <dgm:spPr/>
      <dgm:t>
        <a:bodyPr/>
        <a:lstStyle/>
        <a:p>
          <a:endParaRPr lang="en-CA"/>
        </a:p>
      </dgm:t>
    </dgm:pt>
    <dgm:pt modelId="{3702F753-A5A8-44EE-9A08-5EA14D758DE1}">
      <dgm:prSet/>
      <dgm:spPr/>
      <dgm:t>
        <a:bodyPr/>
        <a:lstStyle/>
        <a:p>
          <a:r>
            <a:rPr lang="en-CA" b="1" u="sng"/>
            <a:t>Competition</a:t>
          </a:r>
        </a:p>
        <a:p>
          <a:r>
            <a:rPr lang="en-CA"/>
            <a:t> Other banks and financial institutions may already offer UPI services or similar solutions. Scotiabank can gain a competitive advantage by providing this functionality in its mobile app.</a:t>
          </a:r>
        </a:p>
      </dgm:t>
    </dgm:pt>
    <dgm:pt modelId="{079883CA-4CD9-44ED-9AD9-B1A629531CE9}" type="parTrans" cxnId="{71142CC5-FC88-47EC-B18E-D2ED223B9743}">
      <dgm:prSet/>
      <dgm:spPr/>
      <dgm:t>
        <a:bodyPr/>
        <a:lstStyle/>
        <a:p>
          <a:endParaRPr lang="en-CA"/>
        </a:p>
      </dgm:t>
    </dgm:pt>
    <dgm:pt modelId="{842FB8DE-0B44-4259-AC09-58F147FFD44A}" type="sibTrans" cxnId="{71142CC5-FC88-47EC-B18E-D2ED223B9743}">
      <dgm:prSet/>
      <dgm:spPr/>
      <dgm:t>
        <a:bodyPr/>
        <a:lstStyle/>
        <a:p>
          <a:endParaRPr lang="en-CA"/>
        </a:p>
      </dgm:t>
    </dgm:pt>
    <dgm:pt modelId="{9A6E6C93-17F0-4DFB-A59A-3DBC2727798C}">
      <dgm:prSet/>
      <dgm:spPr/>
      <dgm:t>
        <a:bodyPr/>
        <a:lstStyle/>
        <a:p>
          <a:r>
            <a:rPr lang="en-CA" b="1" u="sng"/>
            <a:t>Customer Segments</a:t>
          </a:r>
        </a:p>
        <a:p>
          <a:r>
            <a:rPr lang="en-CA"/>
            <a:t>Identifying target customer segments likely to use UPI money transfers is essential. Understanding customer preferences and behaviour is critical to penetrating the market effectively.</a:t>
          </a:r>
        </a:p>
      </dgm:t>
    </dgm:pt>
    <dgm:pt modelId="{51E1C14A-065A-486D-8307-1E91A49C6595}" type="parTrans" cxnId="{0A5E79EE-4CCC-4BBD-80D2-1F88AA0BF1BE}">
      <dgm:prSet/>
      <dgm:spPr/>
      <dgm:t>
        <a:bodyPr/>
        <a:lstStyle/>
        <a:p>
          <a:endParaRPr lang="en-CA"/>
        </a:p>
      </dgm:t>
    </dgm:pt>
    <dgm:pt modelId="{E53E5A4B-F63D-4C5E-BE62-78346B918BF2}" type="sibTrans" cxnId="{0A5E79EE-4CCC-4BBD-80D2-1F88AA0BF1BE}">
      <dgm:prSet/>
      <dgm:spPr/>
      <dgm:t>
        <a:bodyPr/>
        <a:lstStyle/>
        <a:p>
          <a:endParaRPr lang="en-CA"/>
        </a:p>
      </dgm:t>
    </dgm:pt>
    <dgm:pt modelId="{C569670E-B9B9-4F29-90DB-CD307EF8E061}" type="pres">
      <dgm:prSet presAssocID="{0AED1042-AA75-4402-AF4D-E1260C769F78}" presName="outerComposite" presStyleCnt="0">
        <dgm:presLayoutVars>
          <dgm:chMax val="5"/>
          <dgm:dir/>
          <dgm:resizeHandles val="exact"/>
        </dgm:presLayoutVars>
      </dgm:prSet>
      <dgm:spPr/>
    </dgm:pt>
    <dgm:pt modelId="{5CA39CF3-20E4-4E0D-9F57-6488B651B4FE}" type="pres">
      <dgm:prSet presAssocID="{0AED1042-AA75-4402-AF4D-E1260C769F78}" presName="dummyMaxCanvas" presStyleCnt="0">
        <dgm:presLayoutVars/>
      </dgm:prSet>
      <dgm:spPr/>
    </dgm:pt>
    <dgm:pt modelId="{82B2EDDB-BAC3-44DC-A79E-DA68204CE19E}" type="pres">
      <dgm:prSet presAssocID="{0AED1042-AA75-4402-AF4D-E1260C769F78}" presName="ThreeNodes_1" presStyleLbl="node1" presStyleIdx="0" presStyleCnt="3">
        <dgm:presLayoutVars>
          <dgm:bulletEnabled val="1"/>
        </dgm:presLayoutVars>
      </dgm:prSet>
      <dgm:spPr/>
    </dgm:pt>
    <dgm:pt modelId="{2B96EAB2-9FC4-4025-BB1D-B715CE839ECE}" type="pres">
      <dgm:prSet presAssocID="{0AED1042-AA75-4402-AF4D-E1260C769F78}" presName="ThreeNodes_2" presStyleLbl="node1" presStyleIdx="1" presStyleCnt="3">
        <dgm:presLayoutVars>
          <dgm:bulletEnabled val="1"/>
        </dgm:presLayoutVars>
      </dgm:prSet>
      <dgm:spPr/>
    </dgm:pt>
    <dgm:pt modelId="{9DEA849E-C0E1-4B0E-AF32-9FBD3AE07A13}" type="pres">
      <dgm:prSet presAssocID="{0AED1042-AA75-4402-AF4D-E1260C769F78}" presName="ThreeNodes_3" presStyleLbl="node1" presStyleIdx="2" presStyleCnt="3">
        <dgm:presLayoutVars>
          <dgm:bulletEnabled val="1"/>
        </dgm:presLayoutVars>
      </dgm:prSet>
      <dgm:spPr/>
    </dgm:pt>
    <dgm:pt modelId="{11E75E42-2053-4F9D-84B3-B47713A7A090}" type="pres">
      <dgm:prSet presAssocID="{0AED1042-AA75-4402-AF4D-E1260C769F78}" presName="ThreeConn_1-2" presStyleLbl="fgAccFollowNode1" presStyleIdx="0" presStyleCnt="2">
        <dgm:presLayoutVars>
          <dgm:bulletEnabled val="1"/>
        </dgm:presLayoutVars>
      </dgm:prSet>
      <dgm:spPr/>
    </dgm:pt>
    <dgm:pt modelId="{9F1EB6DF-F4C7-48A5-8F6A-2DE7C6E650D7}" type="pres">
      <dgm:prSet presAssocID="{0AED1042-AA75-4402-AF4D-E1260C769F78}" presName="ThreeConn_2-3" presStyleLbl="fgAccFollowNode1" presStyleIdx="1" presStyleCnt="2">
        <dgm:presLayoutVars>
          <dgm:bulletEnabled val="1"/>
        </dgm:presLayoutVars>
      </dgm:prSet>
      <dgm:spPr/>
    </dgm:pt>
    <dgm:pt modelId="{4816B903-CE77-4A7E-9F7D-012B4AAB0DC9}" type="pres">
      <dgm:prSet presAssocID="{0AED1042-AA75-4402-AF4D-E1260C769F78}" presName="ThreeNodes_1_text" presStyleLbl="node1" presStyleIdx="2" presStyleCnt="3">
        <dgm:presLayoutVars>
          <dgm:bulletEnabled val="1"/>
        </dgm:presLayoutVars>
      </dgm:prSet>
      <dgm:spPr/>
    </dgm:pt>
    <dgm:pt modelId="{788EA6EB-308E-4BA3-BE3D-93CDCE48C10F}" type="pres">
      <dgm:prSet presAssocID="{0AED1042-AA75-4402-AF4D-E1260C769F78}" presName="ThreeNodes_2_text" presStyleLbl="node1" presStyleIdx="2" presStyleCnt="3">
        <dgm:presLayoutVars>
          <dgm:bulletEnabled val="1"/>
        </dgm:presLayoutVars>
      </dgm:prSet>
      <dgm:spPr/>
    </dgm:pt>
    <dgm:pt modelId="{F7ACDE8E-7C0B-411A-9BCA-AC10A2887BC8}" type="pres">
      <dgm:prSet presAssocID="{0AED1042-AA75-4402-AF4D-E1260C769F78}" presName="ThreeNodes_3_text" presStyleLbl="node1" presStyleIdx="2" presStyleCnt="3">
        <dgm:presLayoutVars>
          <dgm:bulletEnabled val="1"/>
        </dgm:presLayoutVars>
      </dgm:prSet>
      <dgm:spPr/>
    </dgm:pt>
  </dgm:ptLst>
  <dgm:cxnLst>
    <dgm:cxn modelId="{E4EF4B0B-AF4F-413C-B2C3-CEC5ADE0D354}" type="presOf" srcId="{9A6E6C93-17F0-4DFB-A59A-3DBC2727798C}" destId="{F7ACDE8E-7C0B-411A-9BCA-AC10A2887BC8}" srcOrd="1" destOrd="0" presId="urn:microsoft.com/office/officeart/2005/8/layout/vProcess5"/>
    <dgm:cxn modelId="{24CB322C-E1C6-4C2C-9668-9339477D859F}" srcId="{0AED1042-AA75-4402-AF4D-E1260C769F78}" destId="{5FDD58A4-B875-423D-AD9D-DFBE3E8EEB81}" srcOrd="0" destOrd="0" parTransId="{2AF857BB-6923-44B3-9A02-0CB1E6BA450D}" sibTransId="{85532554-27CD-417F-8709-E246C036B4C6}"/>
    <dgm:cxn modelId="{79B4BD41-CBF2-46DC-99A4-D8B27443F2C3}" type="presOf" srcId="{0AED1042-AA75-4402-AF4D-E1260C769F78}" destId="{C569670E-B9B9-4F29-90DB-CD307EF8E061}" srcOrd="0" destOrd="0" presId="urn:microsoft.com/office/officeart/2005/8/layout/vProcess5"/>
    <dgm:cxn modelId="{B5DDDD42-7AE1-4607-9E9D-5694FA06F54C}" type="presOf" srcId="{3702F753-A5A8-44EE-9A08-5EA14D758DE1}" destId="{788EA6EB-308E-4BA3-BE3D-93CDCE48C10F}" srcOrd="1" destOrd="0" presId="urn:microsoft.com/office/officeart/2005/8/layout/vProcess5"/>
    <dgm:cxn modelId="{B0F36247-33DC-4FDC-A62E-ED69FDFDA8A0}" type="presOf" srcId="{85532554-27CD-417F-8709-E246C036B4C6}" destId="{11E75E42-2053-4F9D-84B3-B47713A7A090}" srcOrd="0" destOrd="0" presId="urn:microsoft.com/office/officeart/2005/8/layout/vProcess5"/>
    <dgm:cxn modelId="{EDE37848-9C2F-4A36-9D33-33A2764BAC9D}" type="presOf" srcId="{5FDD58A4-B875-423D-AD9D-DFBE3E8EEB81}" destId="{4816B903-CE77-4A7E-9F7D-012B4AAB0DC9}" srcOrd="1" destOrd="0" presId="urn:microsoft.com/office/officeart/2005/8/layout/vProcess5"/>
    <dgm:cxn modelId="{D1A2F06E-B7ED-41C1-B768-630BD69996CF}" type="presOf" srcId="{3702F753-A5A8-44EE-9A08-5EA14D758DE1}" destId="{2B96EAB2-9FC4-4025-BB1D-B715CE839ECE}" srcOrd="0" destOrd="0" presId="urn:microsoft.com/office/officeart/2005/8/layout/vProcess5"/>
    <dgm:cxn modelId="{3BF96689-01DB-40B6-A455-E5ABA13CDD11}" type="presOf" srcId="{842FB8DE-0B44-4259-AC09-58F147FFD44A}" destId="{9F1EB6DF-F4C7-48A5-8F6A-2DE7C6E650D7}" srcOrd="0" destOrd="0" presId="urn:microsoft.com/office/officeart/2005/8/layout/vProcess5"/>
    <dgm:cxn modelId="{FC8A34AF-DA31-4887-8913-2F6AE025A554}" type="presOf" srcId="{9A6E6C93-17F0-4DFB-A59A-3DBC2727798C}" destId="{9DEA849E-C0E1-4B0E-AF32-9FBD3AE07A13}" srcOrd="0" destOrd="0" presId="urn:microsoft.com/office/officeart/2005/8/layout/vProcess5"/>
    <dgm:cxn modelId="{F8D37CBB-524C-47B8-92E9-A7C5AC108243}" type="presOf" srcId="{5FDD58A4-B875-423D-AD9D-DFBE3E8EEB81}" destId="{82B2EDDB-BAC3-44DC-A79E-DA68204CE19E}" srcOrd="0" destOrd="0" presId="urn:microsoft.com/office/officeart/2005/8/layout/vProcess5"/>
    <dgm:cxn modelId="{71142CC5-FC88-47EC-B18E-D2ED223B9743}" srcId="{0AED1042-AA75-4402-AF4D-E1260C769F78}" destId="{3702F753-A5A8-44EE-9A08-5EA14D758DE1}" srcOrd="1" destOrd="0" parTransId="{079883CA-4CD9-44ED-9AD9-B1A629531CE9}" sibTransId="{842FB8DE-0B44-4259-AC09-58F147FFD44A}"/>
    <dgm:cxn modelId="{0A5E79EE-4CCC-4BBD-80D2-1F88AA0BF1BE}" srcId="{0AED1042-AA75-4402-AF4D-E1260C769F78}" destId="{9A6E6C93-17F0-4DFB-A59A-3DBC2727798C}" srcOrd="2" destOrd="0" parTransId="{51E1C14A-065A-486D-8307-1E91A49C6595}" sibTransId="{E53E5A4B-F63D-4C5E-BE62-78346B918BF2}"/>
    <dgm:cxn modelId="{E2F3A76D-B29B-43E0-97CB-640D64550BB9}" type="presParOf" srcId="{C569670E-B9B9-4F29-90DB-CD307EF8E061}" destId="{5CA39CF3-20E4-4E0D-9F57-6488B651B4FE}" srcOrd="0" destOrd="0" presId="urn:microsoft.com/office/officeart/2005/8/layout/vProcess5"/>
    <dgm:cxn modelId="{56E758F1-A237-49F4-9790-F58ECDB5AA70}" type="presParOf" srcId="{C569670E-B9B9-4F29-90DB-CD307EF8E061}" destId="{82B2EDDB-BAC3-44DC-A79E-DA68204CE19E}" srcOrd="1" destOrd="0" presId="urn:microsoft.com/office/officeart/2005/8/layout/vProcess5"/>
    <dgm:cxn modelId="{C8875A03-3CD1-4736-890A-CD9B6868175D}" type="presParOf" srcId="{C569670E-B9B9-4F29-90DB-CD307EF8E061}" destId="{2B96EAB2-9FC4-4025-BB1D-B715CE839ECE}" srcOrd="2" destOrd="0" presId="urn:microsoft.com/office/officeart/2005/8/layout/vProcess5"/>
    <dgm:cxn modelId="{9AED2B7C-4F2E-40B3-92D5-05C0B23488EF}" type="presParOf" srcId="{C569670E-B9B9-4F29-90DB-CD307EF8E061}" destId="{9DEA849E-C0E1-4B0E-AF32-9FBD3AE07A13}" srcOrd="3" destOrd="0" presId="urn:microsoft.com/office/officeart/2005/8/layout/vProcess5"/>
    <dgm:cxn modelId="{535FCAA2-7BCE-4A8B-9D7A-FCE5E4CD0896}" type="presParOf" srcId="{C569670E-B9B9-4F29-90DB-CD307EF8E061}" destId="{11E75E42-2053-4F9D-84B3-B47713A7A090}" srcOrd="4" destOrd="0" presId="urn:microsoft.com/office/officeart/2005/8/layout/vProcess5"/>
    <dgm:cxn modelId="{608F2B90-38C7-4F47-BCF2-23F82857136B}" type="presParOf" srcId="{C569670E-B9B9-4F29-90DB-CD307EF8E061}" destId="{9F1EB6DF-F4C7-48A5-8F6A-2DE7C6E650D7}" srcOrd="5" destOrd="0" presId="urn:microsoft.com/office/officeart/2005/8/layout/vProcess5"/>
    <dgm:cxn modelId="{BCFA8C5D-BED4-4EA7-B944-46084D81BDF0}" type="presParOf" srcId="{C569670E-B9B9-4F29-90DB-CD307EF8E061}" destId="{4816B903-CE77-4A7E-9F7D-012B4AAB0DC9}" srcOrd="6" destOrd="0" presId="urn:microsoft.com/office/officeart/2005/8/layout/vProcess5"/>
    <dgm:cxn modelId="{8F96C958-B970-4C42-8BBD-FAC37E8893FF}" type="presParOf" srcId="{C569670E-B9B9-4F29-90DB-CD307EF8E061}" destId="{788EA6EB-308E-4BA3-BE3D-93CDCE48C10F}" srcOrd="7" destOrd="0" presId="urn:microsoft.com/office/officeart/2005/8/layout/vProcess5"/>
    <dgm:cxn modelId="{3675C8F4-DDDA-4CF4-B96E-9918DC9D8602}" type="presParOf" srcId="{C569670E-B9B9-4F29-90DB-CD307EF8E061}" destId="{F7ACDE8E-7C0B-411A-9BCA-AC10A2887BC8}" srcOrd="8" destOrd="0" presId="urn:microsoft.com/office/officeart/2005/8/layout/vProcess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B2EDDB-BAC3-44DC-A79E-DA68204CE19E}">
      <dsp:nvSpPr>
        <dsp:cNvPr id="0" name=""/>
        <dsp:cNvSpPr/>
      </dsp:nvSpPr>
      <dsp:spPr>
        <a:xfrm>
          <a:off x="0" y="0"/>
          <a:ext cx="4979193" cy="111442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CA" sz="1200" b="1" u="sng" kern="1200"/>
            <a:t>Market Demand</a:t>
          </a:r>
        </a:p>
        <a:p>
          <a:pPr marL="0" lvl="0" indent="0" algn="l" defTabSz="533400">
            <a:lnSpc>
              <a:spcPct val="90000"/>
            </a:lnSpc>
            <a:spcBef>
              <a:spcPct val="0"/>
            </a:spcBef>
            <a:spcAft>
              <a:spcPct val="35000"/>
            </a:spcAft>
            <a:buNone/>
          </a:pPr>
          <a:r>
            <a:rPr lang="en-CA" sz="1200" kern="1200"/>
            <a:t> Demand for convenient and efficient payment solutions in the financial sector is increasing. UPI-based money transfers are becoming increasingly popular due to their simplicity and speed.</a:t>
          </a:r>
        </a:p>
      </dsp:txBody>
      <dsp:txXfrm>
        <a:off x="32640" y="32640"/>
        <a:ext cx="3776643" cy="1049145"/>
      </dsp:txXfrm>
    </dsp:sp>
    <dsp:sp modelId="{2B96EAB2-9FC4-4025-BB1D-B715CE839ECE}">
      <dsp:nvSpPr>
        <dsp:cNvPr id="0" name=""/>
        <dsp:cNvSpPr/>
      </dsp:nvSpPr>
      <dsp:spPr>
        <a:xfrm>
          <a:off x="439340" y="1300162"/>
          <a:ext cx="4979193" cy="1114425"/>
        </a:xfrm>
        <a:prstGeom prst="roundRect">
          <a:avLst>
            <a:gd name="adj" fmla="val 10000"/>
          </a:avLst>
        </a:prstGeom>
        <a:solidFill>
          <a:schemeClr val="accent3">
            <a:hueOff val="1355300"/>
            <a:satOff val="50000"/>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CA" sz="1200" b="1" u="sng" kern="1200"/>
            <a:t>Competition</a:t>
          </a:r>
        </a:p>
        <a:p>
          <a:pPr marL="0" lvl="0" indent="0" algn="l" defTabSz="533400">
            <a:lnSpc>
              <a:spcPct val="90000"/>
            </a:lnSpc>
            <a:spcBef>
              <a:spcPct val="0"/>
            </a:spcBef>
            <a:spcAft>
              <a:spcPct val="35000"/>
            </a:spcAft>
            <a:buNone/>
          </a:pPr>
          <a:r>
            <a:rPr lang="en-CA" sz="1200" kern="1200"/>
            <a:t> Other banks and financial institutions may already offer UPI services or similar solutions. Scotiabank can gain a competitive advantage by providing this functionality in its mobile app.</a:t>
          </a:r>
        </a:p>
      </dsp:txBody>
      <dsp:txXfrm>
        <a:off x="471980" y="1332802"/>
        <a:ext cx="3750196" cy="1049145"/>
      </dsp:txXfrm>
    </dsp:sp>
    <dsp:sp modelId="{9DEA849E-C0E1-4B0E-AF32-9FBD3AE07A13}">
      <dsp:nvSpPr>
        <dsp:cNvPr id="0" name=""/>
        <dsp:cNvSpPr/>
      </dsp:nvSpPr>
      <dsp:spPr>
        <a:xfrm>
          <a:off x="878681" y="2600324"/>
          <a:ext cx="4979193" cy="1114425"/>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CA" sz="1200" b="1" u="sng" kern="1200"/>
            <a:t>Customer Segments</a:t>
          </a:r>
        </a:p>
        <a:p>
          <a:pPr marL="0" lvl="0" indent="0" algn="l" defTabSz="533400">
            <a:lnSpc>
              <a:spcPct val="90000"/>
            </a:lnSpc>
            <a:spcBef>
              <a:spcPct val="0"/>
            </a:spcBef>
            <a:spcAft>
              <a:spcPct val="35000"/>
            </a:spcAft>
            <a:buNone/>
          </a:pPr>
          <a:r>
            <a:rPr lang="en-CA" sz="1200" kern="1200"/>
            <a:t>Identifying target customer segments likely to use UPI money transfers is essential. Understanding customer preferences and behaviour is critical to penetrating the market effectively.</a:t>
          </a:r>
        </a:p>
      </dsp:txBody>
      <dsp:txXfrm>
        <a:off x="911321" y="2632964"/>
        <a:ext cx="3750196" cy="1049145"/>
      </dsp:txXfrm>
    </dsp:sp>
    <dsp:sp modelId="{11E75E42-2053-4F9D-84B3-B47713A7A090}">
      <dsp:nvSpPr>
        <dsp:cNvPr id="0" name=""/>
        <dsp:cNvSpPr/>
      </dsp:nvSpPr>
      <dsp:spPr>
        <a:xfrm>
          <a:off x="4254817" y="845105"/>
          <a:ext cx="724376" cy="724376"/>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endParaRPr lang="en-CA" sz="3300" kern="1200"/>
        </a:p>
      </dsp:txBody>
      <dsp:txXfrm>
        <a:off x="4417802" y="845105"/>
        <a:ext cx="398406" cy="545093"/>
      </dsp:txXfrm>
    </dsp:sp>
    <dsp:sp modelId="{9F1EB6DF-F4C7-48A5-8F6A-2DE7C6E650D7}">
      <dsp:nvSpPr>
        <dsp:cNvPr id="0" name=""/>
        <dsp:cNvSpPr/>
      </dsp:nvSpPr>
      <dsp:spPr>
        <a:xfrm>
          <a:off x="4694158" y="2137838"/>
          <a:ext cx="724376" cy="724376"/>
        </a:xfrm>
        <a:prstGeom prst="downArrow">
          <a:avLst>
            <a:gd name="adj1" fmla="val 55000"/>
            <a:gd name="adj2" fmla="val 45000"/>
          </a:avLst>
        </a:prstGeom>
        <a:solidFill>
          <a:schemeClr val="accent3">
            <a:tint val="40000"/>
            <a:alpha val="90000"/>
            <a:hueOff val="2029141"/>
            <a:satOff val="100000"/>
            <a:lumOff val="1779"/>
            <a:alphaOff val="0"/>
          </a:schemeClr>
        </a:solidFill>
        <a:ln w="12700" cap="flat" cmpd="sng" algn="ctr">
          <a:solidFill>
            <a:schemeClr val="accent3">
              <a:tint val="40000"/>
              <a:alpha val="90000"/>
              <a:hueOff val="2029141"/>
              <a:satOff val="100000"/>
              <a:lumOff val="177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endParaRPr lang="en-CA" sz="3300" kern="1200"/>
        </a:p>
      </dsp:txBody>
      <dsp:txXfrm>
        <a:off x="4857143" y="2137838"/>
        <a:ext cx="398406" cy="545093"/>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1356</TotalTime>
  <Pages>22</Pages>
  <Words>2325</Words>
  <Characters>14578</Characters>
  <Application>Microsoft Office Word</Application>
  <DocSecurity>0</DocSecurity>
  <Lines>502</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Abimbola Sanni</dc:creator>
  <cp:keywords/>
  <dc:description/>
  <cp:lastModifiedBy>Abimbola Sanni</cp:lastModifiedBy>
  <cp:revision>8</cp:revision>
  <dcterms:created xsi:type="dcterms:W3CDTF">2023-11-08T00:01:00Z</dcterms:created>
  <dcterms:modified xsi:type="dcterms:W3CDTF">2023-11-09T18:59:00Z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bc947bea-1098-4aeb-9aab-95073aaf3d37</vt:lpwstr>
  </property>
</Properties>
</file>