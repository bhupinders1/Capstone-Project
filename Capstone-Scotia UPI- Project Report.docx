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0848F" w14:textId="22CE2565" w:rsidR="00021A1F" w:rsidRPr="00DE7A04" w:rsidRDefault="00BD5EB7">
      <w:pPr>
        <w:rPr>
          <w:rFonts w:cstheme="minorHAnsi"/>
        </w:rPr>
      </w:pPr>
      <w:r w:rsidRPr="00DE7A04">
        <w:rPr>
          <w:rFonts w:cstheme="minorHAnsi"/>
          <w:noProof/>
        </w:rPr>
        <w:drawing>
          <wp:inline distT="0" distB="0" distL="0" distR="0" wp14:anchorId="597D5600" wp14:editId="3A8448DD">
            <wp:extent cx="5731510" cy="7419340"/>
            <wp:effectExtent l="0" t="0" r="2540" b="0"/>
            <wp:docPr id="1518693243" name="Picture 1" descr="A skyscrapers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3243" name="Picture 1" descr="A skyscrapers in a city&#10;&#10;Description automatically generated"/>
                    <pic:cNvPicPr/>
                  </pic:nvPicPr>
                  <pic:blipFill>
                    <a:blip r:embed="rId6"/>
                    <a:stretch>
                      <a:fillRect/>
                    </a:stretch>
                  </pic:blipFill>
                  <pic:spPr>
                    <a:xfrm>
                      <a:off x="0" y="0"/>
                      <a:ext cx="5731510" cy="7419340"/>
                    </a:xfrm>
                    <a:prstGeom prst="rect">
                      <a:avLst/>
                    </a:prstGeom>
                  </pic:spPr>
                </pic:pic>
              </a:graphicData>
            </a:graphic>
          </wp:inline>
        </w:drawing>
      </w:r>
    </w:p>
    <w:p w14:paraId="4C42A2D8" w14:textId="77777777" w:rsidR="00BD5EB7" w:rsidRPr="00DE7A04" w:rsidRDefault="00BD5EB7">
      <w:pPr>
        <w:rPr>
          <w:rFonts w:cstheme="minorHAnsi"/>
        </w:rPr>
      </w:pPr>
    </w:p>
    <w:p w14:paraId="6A8DA36B" w14:textId="77777777" w:rsidR="00BD5EB7" w:rsidRPr="00DE7A04" w:rsidRDefault="00BD5EB7">
      <w:pPr>
        <w:rPr>
          <w:rFonts w:cstheme="minorHAnsi"/>
        </w:rPr>
      </w:pPr>
    </w:p>
    <w:p w14:paraId="18590ECA" w14:textId="77777777" w:rsidR="00BD5EB7" w:rsidRPr="00DE7A04" w:rsidRDefault="00BD5EB7">
      <w:pPr>
        <w:rPr>
          <w:rFonts w:cstheme="minorHAnsi"/>
        </w:rPr>
      </w:pPr>
    </w:p>
    <w:p w14:paraId="2A3D9B33" w14:textId="77777777" w:rsidR="00BD5EB7" w:rsidRPr="00DE7A04" w:rsidRDefault="00BD5EB7">
      <w:pPr>
        <w:rPr>
          <w:rFonts w:cstheme="minorHAnsi"/>
        </w:rPr>
      </w:pPr>
    </w:p>
    <w:p w14:paraId="433D0CCB" w14:textId="77777777" w:rsidR="00BD5EB7" w:rsidRPr="00DE7A04" w:rsidRDefault="00BD5EB7">
      <w:pPr>
        <w:rPr>
          <w:rFonts w:cstheme="minorHAnsi"/>
        </w:rPr>
      </w:pPr>
    </w:p>
    <w:sdt>
      <w:sdtPr>
        <w:rPr>
          <w:rFonts w:asciiTheme="minorHAnsi" w:eastAsiaTheme="minorHAnsi" w:hAnsiTheme="minorHAnsi" w:cstheme="minorHAnsi"/>
          <w:color w:val="auto"/>
          <w:kern w:val="2"/>
          <w:sz w:val="22"/>
          <w:szCs w:val="22"/>
          <w:lang w:val="en-CA"/>
          <w14:ligatures w14:val="standardContextual"/>
        </w:rPr>
        <w:id w:val="-570881854"/>
        <w:docPartObj>
          <w:docPartGallery w:val="Table of Contents"/>
          <w:docPartUnique/>
        </w:docPartObj>
      </w:sdtPr>
      <w:sdtEndPr>
        <w:rPr>
          <w:b/>
          <w:bCs/>
          <w:noProof/>
        </w:rPr>
      </w:sdtEndPr>
      <w:sdtContent>
        <w:p w14:paraId="2EDF1F56" w14:textId="6A39D3E3" w:rsidR="00327439" w:rsidRPr="00CF2124" w:rsidRDefault="00CF2124">
          <w:pPr>
            <w:pStyle w:val="TOCHeading"/>
            <w:rPr>
              <w:rFonts w:asciiTheme="minorHAnsi" w:hAnsiTheme="minorHAnsi" w:cstheme="minorHAnsi"/>
              <w:b/>
              <w:bCs/>
              <w:color w:val="auto"/>
              <w:sz w:val="32"/>
              <w:szCs w:val="32"/>
            </w:rPr>
          </w:pPr>
          <w:r w:rsidRPr="00CF2124">
            <w:rPr>
              <w:rFonts w:asciiTheme="minorHAnsi" w:hAnsiTheme="minorHAnsi" w:cstheme="minorHAnsi"/>
              <w:b/>
              <w:bCs/>
              <w:color w:val="auto"/>
              <w:sz w:val="32"/>
              <w:szCs w:val="32"/>
            </w:rPr>
            <w:t>Table of Contents</w:t>
          </w:r>
        </w:p>
        <w:p w14:paraId="732CC594" w14:textId="6577E731" w:rsidR="00CF2124" w:rsidRDefault="00327439">
          <w:pPr>
            <w:pStyle w:val="TOC1"/>
            <w:tabs>
              <w:tab w:val="right" w:leader="dot" w:pos="9016"/>
            </w:tabs>
            <w:rPr>
              <w:rFonts w:eastAsiaTheme="minorEastAsia"/>
              <w:noProof/>
              <w:lang/>
            </w:rPr>
          </w:pPr>
          <w:r w:rsidRPr="00DE7A04">
            <w:rPr>
              <w:rFonts w:cstheme="minorHAnsi"/>
            </w:rPr>
            <w:fldChar w:fldCharType="begin"/>
          </w:r>
          <w:r w:rsidRPr="00DE7A04">
            <w:rPr>
              <w:rFonts w:cstheme="minorHAnsi"/>
            </w:rPr>
            <w:instrText xml:space="preserve"> TOC \o "1-3" \h \z \u </w:instrText>
          </w:r>
          <w:r w:rsidRPr="00DE7A04">
            <w:rPr>
              <w:rFonts w:cstheme="minorHAnsi"/>
            </w:rPr>
            <w:fldChar w:fldCharType="separate"/>
          </w:r>
          <w:hyperlink w:anchor="_Toc152866970" w:history="1">
            <w:r w:rsidR="00CF2124" w:rsidRPr="00AF0BB2">
              <w:rPr>
                <w:rStyle w:val="Hyperlink"/>
                <w:rFonts w:cstheme="minorHAnsi"/>
                <w:noProof/>
              </w:rPr>
              <w:t>EXECUTIVE SUMMARY</w:t>
            </w:r>
            <w:r w:rsidR="00CF2124">
              <w:rPr>
                <w:noProof/>
                <w:webHidden/>
              </w:rPr>
              <w:tab/>
            </w:r>
            <w:r w:rsidR="00CF2124">
              <w:rPr>
                <w:noProof/>
                <w:webHidden/>
              </w:rPr>
              <w:fldChar w:fldCharType="begin"/>
            </w:r>
            <w:r w:rsidR="00CF2124">
              <w:rPr>
                <w:noProof/>
                <w:webHidden/>
              </w:rPr>
              <w:instrText xml:space="preserve"> PAGEREF _Toc152866970 \h </w:instrText>
            </w:r>
            <w:r w:rsidR="00CF2124">
              <w:rPr>
                <w:noProof/>
                <w:webHidden/>
              </w:rPr>
            </w:r>
            <w:r w:rsidR="00CF2124">
              <w:rPr>
                <w:noProof/>
                <w:webHidden/>
              </w:rPr>
              <w:fldChar w:fldCharType="separate"/>
            </w:r>
            <w:r w:rsidR="00CF2124">
              <w:rPr>
                <w:noProof/>
                <w:webHidden/>
              </w:rPr>
              <w:t>3</w:t>
            </w:r>
            <w:r w:rsidR="00CF2124">
              <w:rPr>
                <w:noProof/>
                <w:webHidden/>
              </w:rPr>
              <w:fldChar w:fldCharType="end"/>
            </w:r>
          </w:hyperlink>
        </w:p>
        <w:p w14:paraId="17A4A7D1" w14:textId="00316B8B" w:rsidR="00CF2124" w:rsidRDefault="00CF2124">
          <w:pPr>
            <w:pStyle w:val="TOC1"/>
            <w:tabs>
              <w:tab w:val="right" w:leader="dot" w:pos="9016"/>
            </w:tabs>
            <w:rPr>
              <w:rFonts w:eastAsiaTheme="minorEastAsia"/>
              <w:noProof/>
              <w:lang/>
            </w:rPr>
          </w:pPr>
          <w:hyperlink w:anchor="_Toc152866971" w:history="1">
            <w:r w:rsidRPr="00AF0BB2">
              <w:rPr>
                <w:rStyle w:val="Hyperlink"/>
                <w:rFonts w:cstheme="minorHAnsi"/>
                <w:noProof/>
              </w:rPr>
              <w:t>ROLES AND RESPONSIBILITIES</w:t>
            </w:r>
            <w:r>
              <w:rPr>
                <w:noProof/>
                <w:webHidden/>
              </w:rPr>
              <w:tab/>
            </w:r>
            <w:r>
              <w:rPr>
                <w:noProof/>
                <w:webHidden/>
              </w:rPr>
              <w:fldChar w:fldCharType="begin"/>
            </w:r>
            <w:r>
              <w:rPr>
                <w:noProof/>
                <w:webHidden/>
              </w:rPr>
              <w:instrText xml:space="preserve"> PAGEREF _Toc152866971 \h </w:instrText>
            </w:r>
            <w:r>
              <w:rPr>
                <w:noProof/>
                <w:webHidden/>
              </w:rPr>
            </w:r>
            <w:r>
              <w:rPr>
                <w:noProof/>
                <w:webHidden/>
              </w:rPr>
              <w:fldChar w:fldCharType="separate"/>
            </w:r>
            <w:r>
              <w:rPr>
                <w:noProof/>
                <w:webHidden/>
              </w:rPr>
              <w:t>3</w:t>
            </w:r>
            <w:r>
              <w:rPr>
                <w:noProof/>
                <w:webHidden/>
              </w:rPr>
              <w:fldChar w:fldCharType="end"/>
            </w:r>
          </w:hyperlink>
        </w:p>
        <w:p w14:paraId="22C6C9E1" w14:textId="0795F5F3" w:rsidR="00CF2124" w:rsidRDefault="00CF2124">
          <w:pPr>
            <w:pStyle w:val="TOC1"/>
            <w:tabs>
              <w:tab w:val="right" w:leader="dot" w:pos="9016"/>
            </w:tabs>
            <w:rPr>
              <w:rFonts w:eastAsiaTheme="minorEastAsia"/>
              <w:noProof/>
              <w:lang/>
            </w:rPr>
          </w:pPr>
          <w:hyperlink w:anchor="_Toc152866972" w:history="1">
            <w:r w:rsidRPr="00AF0BB2">
              <w:rPr>
                <w:rStyle w:val="Hyperlink"/>
                <w:rFonts w:cstheme="minorHAnsi"/>
                <w:noProof/>
              </w:rPr>
              <w:t>COMPANY OVERVIEW</w:t>
            </w:r>
            <w:r>
              <w:rPr>
                <w:noProof/>
                <w:webHidden/>
              </w:rPr>
              <w:tab/>
            </w:r>
            <w:r>
              <w:rPr>
                <w:noProof/>
                <w:webHidden/>
              </w:rPr>
              <w:fldChar w:fldCharType="begin"/>
            </w:r>
            <w:r>
              <w:rPr>
                <w:noProof/>
                <w:webHidden/>
              </w:rPr>
              <w:instrText xml:space="preserve"> PAGEREF _Toc152866972 \h </w:instrText>
            </w:r>
            <w:r>
              <w:rPr>
                <w:noProof/>
                <w:webHidden/>
              </w:rPr>
            </w:r>
            <w:r>
              <w:rPr>
                <w:noProof/>
                <w:webHidden/>
              </w:rPr>
              <w:fldChar w:fldCharType="separate"/>
            </w:r>
            <w:r>
              <w:rPr>
                <w:noProof/>
                <w:webHidden/>
              </w:rPr>
              <w:t>4</w:t>
            </w:r>
            <w:r>
              <w:rPr>
                <w:noProof/>
                <w:webHidden/>
              </w:rPr>
              <w:fldChar w:fldCharType="end"/>
            </w:r>
          </w:hyperlink>
        </w:p>
        <w:p w14:paraId="3F3B851F" w14:textId="4E6E982F" w:rsidR="00CF2124" w:rsidRDefault="00CF2124">
          <w:pPr>
            <w:pStyle w:val="TOC1"/>
            <w:tabs>
              <w:tab w:val="right" w:leader="dot" w:pos="9016"/>
            </w:tabs>
            <w:rPr>
              <w:rFonts w:eastAsiaTheme="minorEastAsia"/>
              <w:noProof/>
              <w:lang/>
            </w:rPr>
          </w:pPr>
          <w:hyperlink w:anchor="_Toc152866973" w:history="1">
            <w:r w:rsidRPr="00AF0BB2">
              <w:rPr>
                <w:rStyle w:val="Hyperlink"/>
                <w:rFonts w:cstheme="minorHAnsi"/>
                <w:noProof/>
              </w:rPr>
              <w:t>COMPETITIVE ANALYSIS: Bank of Nova Scotia vs. RBC Bank</w:t>
            </w:r>
            <w:r>
              <w:rPr>
                <w:noProof/>
                <w:webHidden/>
              </w:rPr>
              <w:tab/>
            </w:r>
            <w:r>
              <w:rPr>
                <w:noProof/>
                <w:webHidden/>
              </w:rPr>
              <w:fldChar w:fldCharType="begin"/>
            </w:r>
            <w:r>
              <w:rPr>
                <w:noProof/>
                <w:webHidden/>
              </w:rPr>
              <w:instrText xml:space="preserve"> PAGEREF _Toc152866973 \h </w:instrText>
            </w:r>
            <w:r>
              <w:rPr>
                <w:noProof/>
                <w:webHidden/>
              </w:rPr>
            </w:r>
            <w:r>
              <w:rPr>
                <w:noProof/>
                <w:webHidden/>
              </w:rPr>
              <w:fldChar w:fldCharType="separate"/>
            </w:r>
            <w:r>
              <w:rPr>
                <w:noProof/>
                <w:webHidden/>
              </w:rPr>
              <w:t>5</w:t>
            </w:r>
            <w:r>
              <w:rPr>
                <w:noProof/>
                <w:webHidden/>
              </w:rPr>
              <w:fldChar w:fldCharType="end"/>
            </w:r>
          </w:hyperlink>
        </w:p>
        <w:p w14:paraId="696EBB91" w14:textId="77AB8174" w:rsidR="00CF2124" w:rsidRDefault="00CF2124">
          <w:pPr>
            <w:pStyle w:val="TOC2"/>
            <w:tabs>
              <w:tab w:val="right" w:leader="dot" w:pos="9016"/>
            </w:tabs>
            <w:rPr>
              <w:rFonts w:eastAsiaTheme="minorEastAsia"/>
              <w:noProof/>
              <w:lang/>
            </w:rPr>
          </w:pPr>
          <w:hyperlink w:anchor="_Toc152866974" w:history="1">
            <w:r w:rsidRPr="00AF0BB2">
              <w:rPr>
                <w:rStyle w:val="Hyperlink"/>
                <w:rFonts w:eastAsia="Yu Gothic Light" w:cstheme="minorHAnsi"/>
                <w:noProof/>
                <w:lang w:eastAsia="en-CA"/>
              </w:rPr>
              <w:t>PESTEL ANALYSIS</w:t>
            </w:r>
            <w:r>
              <w:rPr>
                <w:noProof/>
                <w:webHidden/>
              </w:rPr>
              <w:tab/>
            </w:r>
            <w:r>
              <w:rPr>
                <w:noProof/>
                <w:webHidden/>
              </w:rPr>
              <w:fldChar w:fldCharType="begin"/>
            </w:r>
            <w:r>
              <w:rPr>
                <w:noProof/>
                <w:webHidden/>
              </w:rPr>
              <w:instrText xml:space="preserve"> PAGEREF _Toc152866974 \h </w:instrText>
            </w:r>
            <w:r>
              <w:rPr>
                <w:noProof/>
                <w:webHidden/>
              </w:rPr>
            </w:r>
            <w:r>
              <w:rPr>
                <w:noProof/>
                <w:webHidden/>
              </w:rPr>
              <w:fldChar w:fldCharType="separate"/>
            </w:r>
            <w:r>
              <w:rPr>
                <w:noProof/>
                <w:webHidden/>
              </w:rPr>
              <w:t>5</w:t>
            </w:r>
            <w:r>
              <w:rPr>
                <w:noProof/>
                <w:webHidden/>
              </w:rPr>
              <w:fldChar w:fldCharType="end"/>
            </w:r>
          </w:hyperlink>
        </w:p>
        <w:p w14:paraId="581EAA8D" w14:textId="1FE34617" w:rsidR="00CF2124" w:rsidRDefault="00CF2124">
          <w:pPr>
            <w:pStyle w:val="TOC2"/>
            <w:tabs>
              <w:tab w:val="right" w:leader="dot" w:pos="9016"/>
            </w:tabs>
            <w:rPr>
              <w:rFonts w:eastAsiaTheme="minorEastAsia"/>
              <w:noProof/>
              <w:lang/>
            </w:rPr>
          </w:pPr>
          <w:hyperlink w:anchor="_Toc152866975" w:history="1">
            <w:r w:rsidRPr="00AF0BB2">
              <w:rPr>
                <w:rStyle w:val="Hyperlink"/>
                <w:rFonts w:eastAsia="Yu Gothic Light" w:cstheme="minorHAnsi"/>
                <w:noProof/>
                <w:lang w:eastAsia="en-CA"/>
              </w:rPr>
              <w:t>SWOT ANALYSIS</w:t>
            </w:r>
            <w:r>
              <w:rPr>
                <w:noProof/>
                <w:webHidden/>
              </w:rPr>
              <w:tab/>
            </w:r>
            <w:r>
              <w:rPr>
                <w:noProof/>
                <w:webHidden/>
              </w:rPr>
              <w:fldChar w:fldCharType="begin"/>
            </w:r>
            <w:r>
              <w:rPr>
                <w:noProof/>
                <w:webHidden/>
              </w:rPr>
              <w:instrText xml:space="preserve"> PAGEREF _Toc152866975 \h </w:instrText>
            </w:r>
            <w:r>
              <w:rPr>
                <w:noProof/>
                <w:webHidden/>
              </w:rPr>
            </w:r>
            <w:r>
              <w:rPr>
                <w:noProof/>
                <w:webHidden/>
              </w:rPr>
              <w:fldChar w:fldCharType="separate"/>
            </w:r>
            <w:r>
              <w:rPr>
                <w:noProof/>
                <w:webHidden/>
              </w:rPr>
              <w:t>6</w:t>
            </w:r>
            <w:r>
              <w:rPr>
                <w:noProof/>
                <w:webHidden/>
              </w:rPr>
              <w:fldChar w:fldCharType="end"/>
            </w:r>
          </w:hyperlink>
        </w:p>
        <w:p w14:paraId="2B81CD3F" w14:textId="79898554" w:rsidR="00CF2124" w:rsidRDefault="00CF2124">
          <w:pPr>
            <w:pStyle w:val="TOC1"/>
            <w:tabs>
              <w:tab w:val="right" w:leader="dot" w:pos="9016"/>
            </w:tabs>
            <w:rPr>
              <w:rFonts w:eastAsiaTheme="minorEastAsia"/>
              <w:noProof/>
              <w:lang/>
            </w:rPr>
          </w:pPr>
          <w:hyperlink w:anchor="_Toc152866976" w:history="1">
            <w:r w:rsidRPr="00AF0BB2">
              <w:rPr>
                <w:rStyle w:val="Hyperlink"/>
                <w:rFonts w:cstheme="minorHAnsi"/>
                <w:noProof/>
              </w:rPr>
              <w:t>PROBLEMS TO BE SOLVED</w:t>
            </w:r>
            <w:r>
              <w:rPr>
                <w:noProof/>
                <w:webHidden/>
              </w:rPr>
              <w:tab/>
            </w:r>
            <w:r>
              <w:rPr>
                <w:noProof/>
                <w:webHidden/>
              </w:rPr>
              <w:fldChar w:fldCharType="begin"/>
            </w:r>
            <w:r>
              <w:rPr>
                <w:noProof/>
                <w:webHidden/>
              </w:rPr>
              <w:instrText xml:space="preserve"> PAGEREF _Toc152866976 \h </w:instrText>
            </w:r>
            <w:r>
              <w:rPr>
                <w:noProof/>
                <w:webHidden/>
              </w:rPr>
            </w:r>
            <w:r>
              <w:rPr>
                <w:noProof/>
                <w:webHidden/>
              </w:rPr>
              <w:fldChar w:fldCharType="separate"/>
            </w:r>
            <w:r>
              <w:rPr>
                <w:noProof/>
                <w:webHidden/>
              </w:rPr>
              <w:t>6</w:t>
            </w:r>
            <w:r>
              <w:rPr>
                <w:noProof/>
                <w:webHidden/>
              </w:rPr>
              <w:fldChar w:fldCharType="end"/>
            </w:r>
          </w:hyperlink>
        </w:p>
        <w:p w14:paraId="2DABC48D" w14:textId="3FB93123" w:rsidR="00CF2124" w:rsidRDefault="00CF2124">
          <w:pPr>
            <w:pStyle w:val="TOC1"/>
            <w:tabs>
              <w:tab w:val="right" w:leader="dot" w:pos="9016"/>
            </w:tabs>
            <w:rPr>
              <w:rFonts w:eastAsiaTheme="minorEastAsia"/>
              <w:noProof/>
              <w:lang/>
            </w:rPr>
          </w:pPr>
          <w:hyperlink w:anchor="_Toc152866977" w:history="1">
            <w:r w:rsidRPr="00AF0BB2">
              <w:rPr>
                <w:rStyle w:val="Hyperlink"/>
                <w:rFonts w:cstheme="minorHAnsi"/>
                <w:noProof/>
              </w:rPr>
              <w:t>REQUIREMENTS</w:t>
            </w:r>
            <w:r>
              <w:rPr>
                <w:noProof/>
                <w:webHidden/>
              </w:rPr>
              <w:tab/>
            </w:r>
            <w:r>
              <w:rPr>
                <w:noProof/>
                <w:webHidden/>
              </w:rPr>
              <w:fldChar w:fldCharType="begin"/>
            </w:r>
            <w:r>
              <w:rPr>
                <w:noProof/>
                <w:webHidden/>
              </w:rPr>
              <w:instrText xml:space="preserve"> PAGEREF _Toc152866977 \h </w:instrText>
            </w:r>
            <w:r>
              <w:rPr>
                <w:noProof/>
                <w:webHidden/>
              </w:rPr>
            </w:r>
            <w:r>
              <w:rPr>
                <w:noProof/>
                <w:webHidden/>
              </w:rPr>
              <w:fldChar w:fldCharType="separate"/>
            </w:r>
            <w:r>
              <w:rPr>
                <w:noProof/>
                <w:webHidden/>
              </w:rPr>
              <w:t>8</w:t>
            </w:r>
            <w:r>
              <w:rPr>
                <w:noProof/>
                <w:webHidden/>
              </w:rPr>
              <w:fldChar w:fldCharType="end"/>
            </w:r>
          </w:hyperlink>
        </w:p>
        <w:p w14:paraId="31A026D2" w14:textId="5B029F5D" w:rsidR="00CF2124" w:rsidRDefault="00CF2124">
          <w:pPr>
            <w:pStyle w:val="TOC1"/>
            <w:tabs>
              <w:tab w:val="right" w:leader="dot" w:pos="9016"/>
            </w:tabs>
            <w:rPr>
              <w:rFonts w:eastAsiaTheme="minorEastAsia"/>
              <w:noProof/>
              <w:lang/>
            </w:rPr>
          </w:pPr>
          <w:hyperlink w:anchor="_Toc152866978" w:history="1">
            <w:r w:rsidRPr="00AF0BB2">
              <w:rPr>
                <w:rStyle w:val="Hyperlink"/>
                <w:rFonts w:cstheme="minorHAnsi"/>
                <w:noProof/>
              </w:rPr>
              <w:t>AS -IS DIAGRAM (UPI IN INDIA)</w:t>
            </w:r>
            <w:r>
              <w:rPr>
                <w:noProof/>
                <w:webHidden/>
              </w:rPr>
              <w:tab/>
            </w:r>
            <w:r>
              <w:rPr>
                <w:noProof/>
                <w:webHidden/>
              </w:rPr>
              <w:fldChar w:fldCharType="begin"/>
            </w:r>
            <w:r>
              <w:rPr>
                <w:noProof/>
                <w:webHidden/>
              </w:rPr>
              <w:instrText xml:space="preserve"> PAGEREF _Toc152866978 \h </w:instrText>
            </w:r>
            <w:r>
              <w:rPr>
                <w:noProof/>
                <w:webHidden/>
              </w:rPr>
            </w:r>
            <w:r>
              <w:rPr>
                <w:noProof/>
                <w:webHidden/>
              </w:rPr>
              <w:fldChar w:fldCharType="separate"/>
            </w:r>
            <w:r>
              <w:rPr>
                <w:noProof/>
                <w:webHidden/>
              </w:rPr>
              <w:t>14</w:t>
            </w:r>
            <w:r>
              <w:rPr>
                <w:noProof/>
                <w:webHidden/>
              </w:rPr>
              <w:fldChar w:fldCharType="end"/>
            </w:r>
          </w:hyperlink>
        </w:p>
        <w:p w14:paraId="67FE18B5" w14:textId="09D52B5C" w:rsidR="00CF2124" w:rsidRDefault="00CF2124">
          <w:pPr>
            <w:pStyle w:val="TOC1"/>
            <w:tabs>
              <w:tab w:val="right" w:leader="dot" w:pos="9016"/>
            </w:tabs>
            <w:rPr>
              <w:rFonts w:eastAsiaTheme="minorEastAsia"/>
              <w:noProof/>
              <w:lang/>
            </w:rPr>
          </w:pPr>
          <w:hyperlink w:anchor="_Toc152866979" w:history="1">
            <w:r w:rsidRPr="00AF0BB2">
              <w:rPr>
                <w:rStyle w:val="Hyperlink"/>
                <w:rFonts w:cstheme="minorHAnsi"/>
                <w:bCs/>
                <w:noProof/>
              </w:rPr>
              <w:t>AS-IS DIAGRAM(INTERAC PROCESS)</w:t>
            </w:r>
            <w:r>
              <w:rPr>
                <w:noProof/>
                <w:webHidden/>
              </w:rPr>
              <w:tab/>
            </w:r>
            <w:r>
              <w:rPr>
                <w:noProof/>
                <w:webHidden/>
              </w:rPr>
              <w:fldChar w:fldCharType="begin"/>
            </w:r>
            <w:r>
              <w:rPr>
                <w:noProof/>
                <w:webHidden/>
              </w:rPr>
              <w:instrText xml:space="preserve"> PAGEREF _Toc152866979 \h </w:instrText>
            </w:r>
            <w:r>
              <w:rPr>
                <w:noProof/>
                <w:webHidden/>
              </w:rPr>
            </w:r>
            <w:r>
              <w:rPr>
                <w:noProof/>
                <w:webHidden/>
              </w:rPr>
              <w:fldChar w:fldCharType="separate"/>
            </w:r>
            <w:r>
              <w:rPr>
                <w:noProof/>
                <w:webHidden/>
              </w:rPr>
              <w:t>15</w:t>
            </w:r>
            <w:r>
              <w:rPr>
                <w:noProof/>
                <w:webHidden/>
              </w:rPr>
              <w:fldChar w:fldCharType="end"/>
            </w:r>
          </w:hyperlink>
        </w:p>
        <w:p w14:paraId="1A06D077" w14:textId="18B39F87" w:rsidR="00CF2124" w:rsidRDefault="00CF2124">
          <w:pPr>
            <w:pStyle w:val="TOC1"/>
            <w:tabs>
              <w:tab w:val="right" w:leader="dot" w:pos="9016"/>
            </w:tabs>
            <w:rPr>
              <w:rFonts w:eastAsiaTheme="minorEastAsia"/>
              <w:noProof/>
              <w:lang/>
            </w:rPr>
          </w:pPr>
          <w:hyperlink w:anchor="_Toc152866980" w:history="1">
            <w:r w:rsidRPr="00AF0BB2">
              <w:rPr>
                <w:rStyle w:val="Hyperlink"/>
                <w:rFonts w:cstheme="minorHAnsi"/>
                <w:bCs/>
                <w:noProof/>
              </w:rPr>
              <w:t>TO-BE DIAGRAM (PROPOSED UPI SYTEM FOR SCOTIA BANK)</w:t>
            </w:r>
            <w:r>
              <w:rPr>
                <w:noProof/>
                <w:webHidden/>
              </w:rPr>
              <w:tab/>
            </w:r>
            <w:r>
              <w:rPr>
                <w:noProof/>
                <w:webHidden/>
              </w:rPr>
              <w:fldChar w:fldCharType="begin"/>
            </w:r>
            <w:r>
              <w:rPr>
                <w:noProof/>
                <w:webHidden/>
              </w:rPr>
              <w:instrText xml:space="preserve"> PAGEREF _Toc152866980 \h </w:instrText>
            </w:r>
            <w:r>
              <w:rPr>
                <w:noProof/>
                <w:webHidden/>
              </w:rPr>
            </w:r>
            <w:r>
              <w:rPr>
                <w:noProof/>
                <w:webHidden/>
              </w:rPr>
              <w:fldChar w:fldCharType="separate"/>
            </w:r>
            <w:r>
              <w:rPr>
                <w:noProof/>
                <w:webHidden/>
              </w:rPr>
              <w:t>16</w:t>
            </w:r>
            <w:r>
              <w:rPr>
                <w:noProof/>
                <w:webHidden/>
              </w:rPr>
              <w:fldChar w:fldCharType="end"/>
            </w:r>
          </w:hyperlink>
        </w:p>
        <w:p w14:paraId="1278309D" w14:textId="7AA1D393" w:rsidR="00CF2124" w:rsidRDefault="00CF2124">
          <w:pPr>
            <w:pStyle w:val="TOC1"/>
            <w:tabs>
              <w:tab w:val="right" w:leader="dot" w:pos="9016"/>
            </w:tabs>
            <w:rPr>
              <w:rFonts w:eastAsiaTheme="minorEastAsia"/>
              <w:noProof/>
              <w:lang/>
            </w:rPr>
          </w:pPr>
          <w:hyperlink w:anchor="_Toc152866981" w:history="1">
            <w:r w:rsidRPr="00AF0BB2">
              <w:rPr>
                <w:rStyle w:val="Hyperlink"/>
                <w:rFonts w:cstheme="minorHAnsi"/>
                <w:bCs/>
                <w:noProof/>
              </w:rPr>
              <w:t>PROCESS FLOW EXPLANATION</w:t>
            </w:r>
            <w:r>
              <w:rPr>
                <w:noProof/>
                <w:webHidden/>
              </w:rPr>
              <w:tab/>
            </w:r>
            <w:r>
              <w:rPr>
                <w:noProof/>
                <w:webHidden/>
              </w:rPr>
              <w:fldChar w:fldCharType="begin"/>
            </w:r>
            <w:r>
              <w:rPr>
                <w:noProof/>
                <w:webHidden/>
              </w:rPr>
              <w:instrText xml:space="preserve"> PAGEREF _Toc152866981 \h </w:instrText>
            </w:r>
            <w:r>
              <w:rPr>
                <w:noProof/>
                <w:webHidden/>
              </w:rPr>
            </w:r>
            <w:r>
              <w:rPr>
                <w:noProof/>
                <w:webHidden/>
              </w:rPr>
              <w:fldChar w:fldCharType="separate"/>
            </w:r>
            <w:r>
              <w:rPr>
                <w:noProof/>
                <w:webHidden/>
              </w:rPr>
              <w:t>17</w:t>
            </w:r>
            <w:r>
              <w:rPr>
                <w:noProof/>
                <w:webHidden/>
              </w:rPr>
              <w:fldChar w:fldCharType="end"/>
            </w:r>
          </w:hyperlink>
        </w:p>
        <w:p w14:paraId="27EDA02C" w14:textId="7182D781" w:rsidR="00CF2124" w:rsidRDefault="00CF2124">
          <w:pPr>
            <w:pStyle w:val="TOC2"/>
            <w:tabs>
              <w:tab w:val="right" w:leader="dot" w:pos="9016"/>
            </w:tabs>
            <w:rPr>
              <w:rFonts w:eastAsiaTheme="minorEastAsia"/>
              <w:noProof/>
              <w:lang/>
            </w:rPr>
          </w:pPr>
          <w:hyperlink w:anchor="_Toc152866982" w:history="1">
            <w:r w:rsidRPr="00AF0BB2">
              <w:rPr>
                <w:rStyle w:val="Hyperlink"/>
                <w:rFonts w:cstheme="minorHAnsi"/>
                <w:noProof/>
              </w:rPr>
              <w:t>Adding Recipient</w:t>
            </w:r>
            <w:r>
              <w:rPr>
                <w:noProof/>
                <w:webHidden/>
              </w:rPr>
              <w:tab/>
            </w:r>
            <w:r>
              <w:rPr>
                <w:noProof/>
                <w:webHidden/>
              </w:rPr>
              <w:fldChar w:fldCharType="begin"/>
            </w:r>
            <w:r>
              <w:rPr>
                <w:noProof/>
                <w:webHidden/>
              </w:rPr>
              <w:instrText xml:space="preserve"> PAGEREF _Toc152866982 \h </w:instrText>
            </w:r>
            <w:r>
              <w:rPr>
                <w:noProof/>
                <w:webHidden/>
              </w:rPr>
            </w:r>
            <w:r>
              <w:rPr>
                <w:noProof/>
                <w:webHidden/>
              </w:rPr>
              <w:fldChar w:fldCharType="separate"/>
            </w:r>
            <w:r>
              <w:rPr>
                <w:noProof/>
                <w:webHidden/>
              </w:rPr>
              <w:t>20</w:t>
            </w:r>
            <w:r>
              <w:rPr>
                <w:noProof/>
                <w:webHidden/>
              </w:rPr>
              <w:fldChar w:fldCharType="end"/>
            </w:r>
          </w:hyperlink>
        </w:p>
        <w:p w14:paraId="6226871B" w14:textId="05FC8E60" w:rsidR="00CF2124" w:rsidRDefault="00CF2124">
          <w:pPr>
            <w:pStyle w:val="TOC1"/>
            <w:tabs>
              <w:tab w:val="right" w:leader="dot" w:pos="9016"/>
            </w:tabs>
            <w:rPr>
              <w:rFonts w:eastAsiaTheme="minorEastAsia"/>
              <w:noProof/>
              <w:lang/>
            </w:rPr>
          </w:pPr>
          <w:hyperlink w:anchor="_Toc152866983" w:history="1">
            <w:r w:rsidRPr="00AF0BB2">
              <w:rPr>
                <w:rStyle w:val="Hyperlink"/>
                <w:rFonts w:cstheme="minorHAnsi"/>
                <w:noProof/>
              </w:rPr>
              <w:t>POSSIBLE SOLUTION OPTIONS</w:t>
            </w:r>
            <w:r>
              <w:rPr>
                <w:noProof/>
                <w:webHidden/>
              </w:rPr>
              <w:tab/>
            </w:r>
            <w:r>
              <w:rPr>
                <w:noProof/>
                <w:webHidden/>
              </w:rPr>
              <w:fldChar w:fldCharType="begin"/>
            </w:r>
            <w:r>
              <w:rPr>
                <w:noProof/>
                <w:webHidden/>
              </w:rPr>
              <w:instrText xml:space="preserve"> PAGEREF _Toc152866983 \h </w:instrText>
            </w:r>
            <w:r>
              <w:rPr>
                <w:noProof/>
                <w:webHidden/>
              </w:rPr>
            </w:r>
            <w:r>
              <w:rPr>
                <w:noProof/>
                <w:webHidden/>
              </w:rPr>
              <w:fldChar w:fldCharType="separate"/>
            </w:r>
            <w:r>
              <w:rPr>
                <w:noProof/>
                <w:webHidden/>
              </w:rPr>
              <w:t>21</w:t>
            </w:r>
            <w:r>
              <w:rPr>
                <w:noProof/>
                <w:webHidden/>
              </w:rPr>
              <w:fldChar w:fldCharType="end"/>
            </w:r>
          </w:hyperlink>
        </w:p>
        <w:p w14:paraId="7B1A0FD1" w14:textId="7D6D30EA" w:rsidR="00CF2124" w:rsidRDefault="00CF2124">
          <w:pPr>
            <w:pStyle w:val="TOC1"/>
            <w:tabs>
              <w:tab w:val="right" w:leader="dot" w:pos="9016"/>
            </w:tabs>
            <w:rPr>
              <w:rFonts w:eastAsiaTheme="minorEastAsia"/>
              <w:noProof/>
              <w:lang/>
            </w:rPr>
          </w:pPr>
          <w:hyperlink w:anchor="_Toc152866984" w:history="1">
            <w:r w:rsidRPr="00AF0BB2">
              <w:rPr>
                <w:rStyle w:val="Hyperlink"/>
                <w:rFonts w:cstheme="minorHAnsi"/>
                <w:noProof/>
              </w:rPr>
              <w:t>EVALUATION CRITERIA</w:t>
            </w:r>
            <w:r>
              <w:rPr>
                <w:noProof/>
                <w:webHidden/>
              </w:rPr>
              <w:tab/>
            </w:r>
            <w:r>
              <w:rPr>
                <w:noProof/>
                <w:webHidden/>
              </w:rPr>
              <w:fldChar w:fldCharType="begin"/>
            </w:r>
            <w:r>
              <w:rPr>
                <w:noProof/>
                <w:webHidden/>
              </w:rPr>
              <w:instrText xml:space="preserve"> PAGEREF _Toc152866984 \h </w:instrText>
            </w:r>
            <w:r>
              <w:rPr>
                <w:noProof/>
                <w:webHidden/>
              </w:rPr>
            </w:r>
            <w:r>
              <w:rPr>
                <w:noProof/>
                <w:webHidden/>
              </w:rPr>
              <w:fldChar w:fldCharType="separate"/>
            </w:r>
            <w:r>
              <w:rPr>
                <w:noProof/>
                <w:webHidden/>
              </w:rPr>
              <w:t>21</w:t>
            </w:r>
            <w:r>
              <w:rPr>
                <w:noProof/>
                <w:webHidden/>
              </w:rPr>
              <w:fldChar w:fldCharType="end"/>
            </w:r>
          </w:hyperlink>
        </w:p>
        <w:p w14:paraId="31DDAC2E" w14:textId="70C7561A" w:rsidR="00CF2124" w:rsidRDefault="00CF2124">
          <w:pPr>
            <w:pStyle w:val="TOC2"/>
            <w:tabs>
              <w:tab w:val="right" w:leader="dot" w:pos="9016"/>
            </w:tabs>
            <w:rPr>
              <w:rFonts w:eastAsiaTheme="minorEastAsia"/>
              <w:noProof/>
              <w:lang/>
            </w:rPr>
          </w:pPr>
          <w:hyperlink w:anchor="_Toc152866985" w:history="1">
            <w:r w:rsidRPr="00AF0BB2">
              <w:rPr>
                <w:rStyle w:val="Hyperlink"/>
                <w:rFonts w:cstheme="minorHAnsi"/>
                <w:noProof/>
              </w:rPr>
              <w:t>Evaluation of Solution 1 - Adding the UPI Option in the Existing Scotia Bank Mobile App</w:t>
            </w:r>
            <w:r>
              <w:rPr>
                <w:noProof/>
                <w:webHidden/>
              </w:rPr>
              <w:tab/>
            </w:r>
            <w:r>
              <w:rPr>
                <w:noProof/>
                <w:webHidden/>
              </w:rPr>
              <w:fldChar w:fldCharType="begin"/>
            </w:r>
            <w:r>
              <w:rPr>
                <w:noProof/>
                <w:webHidden/>
              </w:rPr>
              <w:instrText xml:space="preserve"> PAGEREF _Toc152866985 \h </w:instrText>
            </w:r>
            <w:r>
              <w:rPr>
                <w:noProof/>
                <w:webHidden/>
              </w:rPr>
            </w:r>
            <w:r>
              <w:rPr>
                <w:noProof/>
                <w:webHidden/>
              </w:rPr>
              <w:fldChar w:fldCharType="separate"/>
            </w:r>
            <w:r>
              <w:rPr>
                <w:noProof/>
                <w:webHidden/>
              </w:rPr>
              <w:t>21</w:t>
            </w:r>
            <w:r>
              <w:rPr>
                <w:noProof/>
                <w:webHidden/>
              </w:rPr>
              <w:fldChar w:fldCharType="end"/>
            </w:r>
          </w:hyperlink>
        </w:p>
        <w:p w14:paraId="20231FE1" w14:textId="72066A2A" w:rsidR="00CF2124" w:rsidRDefault="00CF2124">
          <w:pPr>
            <w:pStyle w:val="TOC2"/>
            <w:tabs>
              <w:tab w:val="right" w:leader="dot" w:pos="9016"/>
            </w:tabs>
            <w:rPr>
              <w:rFonts w:eastAsiaTheme="minorEastAsia"/>
              <w:noProof/>
              <w:lang/>
            </w:rPr>
          </w:pPr>
          <w:hyperlink w:anchor="_Toc152866986" w:history="1">
            <w:r w:rsidRPr="00AF0BB2">
              <w:rPr>
                <w:rStyle w:val="Hyperlink"/>
                <w:rFonts w:cstheme="minorHAnsi"/>
                <w:noProof/>
              </w:rPr>
              <w:t>Evaluation of Solution 2 - Launching an Independent UPI Application</w:t>
            </w:r>
            <w:r>
              <w:rPr>
                <w:noProof/>
                <w:webHidden/>
              </w:rPr>
              <w:tab/>
            </w:r>
            <w:r>
              <w:rPr>
                <w:noProof/>
                <w:webHidden/>
              </w:rPr>
              <w:fldChar w:fldCharType="begin"/>
            </w:r>
            <w:r>
              <w:rPr>
                <w:noProof/>
                <w:webHidden/>
              </w:rPr>
              <w:instrText xml:space="preserve"> PAGEREF _Toc152866986 \h </w:instrText>
            </w:r>
            <w:r>
              <w:rPr>
                <w:noProof/>
                <w:webHidden/>
              </w:rPr>
            </w:r>
            <w:r>
              <w:rPr>
                <w:noProof/>
                <w:webHidden/>
              </w:rPr>
              <w:fldChar w:fldCharType="separate"/>
            </w:r>
            <w:r>
              <w:rPr>
                <w:noProof/>
                <w:webHidden/>
              </w:rPr>
              <w:t>21</w:t>
            </w:r>
            <w:r>
              <w:rPr>
                <w:noProof/>
                <w:webHidden/>
              </w:rPr>
              <w:fldChar w:fldCharType="end"/>
            </w:r>
          </w:hyperlink>
        </w:p>
        <w:p w14:paraId="7E8AB2EE" w14:textId="1EC4C9E6" w:rsidR="00CF2124" w:rsidRDefault="00CF2124">
          <w:pPr>
            <w:pStyle w:val="TOC2"/>
            <w:tabs>
              <w:tab w:val="right" w:leader="dot" w:pos="9016"/>
            </w:tabs>
            <w:rPr>
              <w:rFonts w:eastAsiaTheme="minorEastAsia"/>
              <w:noProof/>
              <w:lang/>
            </w:rPr>
          </w:pPr>
          <w:hyperlink w:anchor="_Toc152866987" w:history="1">
            <w:r w:rsidRPr="00AF0BB2">
              <w:rPr>
                <w:rStyle w:val="Hyperlink"/>
                <w:rFonts w:eastAsia="Times New Roman" w:cstheme="minorHAnsi"/>
                <w:noProof/>
              </w:rPr>
              <w:t>Evaluation Criteria Table</w:t>
            </w:r>
            <w:r>
              <w:rPr>
                <w:noProof/>
                <w:webHidden/>
              </w:rPr>
              <w:tab/>
            </w:r>
            <w:r>
              <w:rPr>
                <w:noProof/>
                <w:webHidden/>
              </w:rPr>
              <w:fldChar w:fldCharType="begin"/>
            </w:r>
            <w:r>
              <w:rPr>
                <w:noProof/>
                <w:webHidden/>
              </w:rPr>
              <w:instrText xml:space="preserve"> PAGEREF _Toc152866987 \h </w:instrText>
            </w:r>
            <w:r>
              <w:rPr>
                <w:noProof/>
                <w:webHidden/>
              </w:rPr>
            </w:r>
            <w:r>
              <w:rPr>
                <w:noProof/>
                <w:webHidden/>
              </w:rPr>
              <w:fldChar w:fldCharType="separate"/>
            </w:r>
            <w:r>
              <w:rPr>
                <w:noProof/>
                <w:webHidden/>
              </w:rPr>
              <w:t>22</w:t>
            </w:r>
            <w:r>
              <w:rPr>
                <w:noProof/>
                <w:webHidden/>
              </w:rPr>
              <w:fldChar w:fldCharType="end"/>
            </w:r>
          </w:hyperlink>
        </w:p>
        <w:p w14:paraId="29FF5D82" w14:textId="6039C13B" w:rsidR="00CF2124" w:rsidRDefault="00CF2124">
          <w:pPr>
            <w:pStyle w:val="TOC1"/>
            <w:tabs>
              <w:tab w:val="right" w:leader="dot" w:pos="9016"/>
            </w:tabs>
            <w:rPr>
              <w:rFonts w:eastAsiaTheme="minorEastAsia"/>
              <w:noProof/>
              <w:lang/>
            </w:rPr>
          </w:pPr>
          <w:hyperlink w:anchor="_Toc152866988" w:history="1">
            <w:r w:rsidRPr="00AF0BB2">
              <w:rPr>
                <w:rStyle w:val="Hyperlink"/>
                <w:rFonts w:cstheme="minorHAnsi"/>
                <w:noProof/>
              </w:rPr>
              <w:t>SOLUTION RECOMMENDATION</w:t>
            </w:r>
            <w:r>
              <w:rPr>
                <w:noProof/>
                <w:webHidden/>
              </w:rPr>
              <w:tab/>
            </w:r>
            <w:r>
              <w:rPr>
                <w:noProof/>
                <w:webHidden/>
              </w:rPr>
              <w:fldChar w:fldCharType="begin"/>
            </w:r>
            <w:r>
              <w:rPr>
                <w:noProof/>
                <w:webHidden/>
              </w:rPr>
              <w:instrText xml:space="preserve"> PAGEREF _Toc152866988 \h </w:instrText>
            </w:r>
            <w:r>
              <w:rPr>
                <w:noProof/>
                <w:webHidden/>
              </w:rPr>
            </w:r>
            <w:r>
              <w:rPr>
                <w:noProof/>
                <w:webHidden/>
              </w:rPr>
              <w:fldChar w:fldCharType="separate"/>
            </w:r>
            <w:r>
              <w:rPr>
                <w:noProof/>
                <w:webHidden/>
              </w:rPr>
              <w:t>22</w:t>
            </w:r>
            <w:r>
              <w:rPr>
                <w:noProof/>
                <w:webHidden/>
              </w:rPr>
              <w:fldChar w:fldCharType="end"/>
            </w:r>
          </w:hyperlink>
        </w:p>
        <w:p w14:paraId="44B3003F" w14:textId="6F41588A" w:rsidR="00CF2124" w:rsidRDefault="00CF2124">
          <w:pPr>
            <w:pStyle w:val="TOC1"/>
            <w:tabs>
              <w:tab w:val="right" w:leader="dot" w:pos="9016"/>
            </w:tabs>
            <w:rPr>
              <w:rFonts w:eastAsiaTheme="minorEastAsia"/>
              <w:noProof/>
              <w:lang/>
            </w:rPr>
          </w:pPr>
          <w:hyperlink w:anchor="_Toc152866989" w:history="1">
            <w:r w:rsidRPr="00AF0BB2">
              <w:rPr>
                <w:rStyle w:val="Hyperlink"/>
                <w:rFonts w:cstheme="minorHAnsi"/>
                <w:noProof/>
              </w:rPr>
              <w:t>ROI CALCULATION</w:t>
            </w:r>
            <w:r>
              <w:rPr>
                <w:noProof/>
                <w:webHidden/>
              </w:rPr>
              <w:tab/>
            </w:r>
            <w:r>
              <w:rPr>
                <w:noProof/>
                <w:webHidden/>
              </w:rPr>
              <w:fldChar w:fldCharType="begin"/>
            </w:r>
            <w:r>
              <w:rPr>
                <w:noProof/>
                <w:webHidden/>
              </w:rPr>
              <w:instrText xml:space="preserve"> PAGEREF _Toc152866989 \h </w:instrText>
            </w:r>
            <w:r>
              <w:rPr>
                <w:noProof/>
                <w:webHidden/>
              </w:rPr>
            </w:r>
            <w:r>
              <w:rPr>
                <w:noProof/>
                <w:webHidden/>
              </w:rPr>
              <w:fldChar w:fldCharType="separate"/>
            </w:r>
            <w:r>
              <w:rPr>
                <w:noProof/>
                <w:webHidden/>
              </w:rPr>
              <w:t>23</w:t>
            </w:r>
            <w:r>
              <w:rPr>
                <w:noProof/>
                <w:webHidden/>
              </w:rPr>
              <w:fldChar w:fldCharType="end"/>
            </w:r>
          </w:hyperlink>
        </w:p>
        <w:p w14:paraId="221D3752" w14:textId="439F6ABA" w:rsidR="00CF2124" w:rsidRDefault="00CF2124">
          <w:pPr>
            <w:pStyle w:val="TOC2"/>
            <w:tabs>
              <w:tab w:val="right" w:leader="dot" w:pos="9016"/>
            </w:tabs>
            <w:rPr>
              <w:rFonts w:eastAsiaTheme="minorEastAsia"/>
              <w:noProof/>
              <w:lang/>
            </w:rPr>
          </w:pPr>
          <w:hyperlink w:anchor="_Toc152866990" w:history="1">
            <w:r w:rsidRPr="00AF0BB2">
              <w:rPr>
                <w:rStyle w:val="Hyperlink"/>
                <w:rFonts w:cstheme="minorHAnsi"/>
                <w:noProof/>
              </w:rPr>
              <w:t>SOLUTION 1 PROTOTYPE</w:t>
            </w:r>
            <w:r>
              <w:rPr>
                <w:noProof/>
                <w:webHidden/>
              </w:rPr>
              <w:tab/>
            </w:r>
            <w:r>
              <w:rPr>
                <w:noProof/>
                <w:webHidden/>
              </w:rPr>
              <w:fldChar w:fldCharType="begin"/>
            </w:r>
            <w:r>
              <w:rPr>
                <w:noProof/>
                <w:webHidden/>
              </w:rPr>
              <w:instrText xml:space="preserve"> PAGEREF _Toc152866990 \h </w:instrText>
            </w:r>
            <w:r>
              <w:rPr>
                <w:noProof/>
                <w:webHidden/>
              </w:rPr>
            </w:r>
            <w:r>
              <w:rPr>
                <w:noProof/>
                <w:webHidden/>
              </w:rPr>
              <w:fldChar w:fldCharType="separate"/>
            </w:r>
            <w:r>
              <w:rPr>
                <w:noProof/>
                <w:webHidden/>
              </w:rPr>
              <w:t>26</w:t>
            </w:r>
            <w:r>
              <w:rPr>
                <w:noProof/>
                <w:webHidden/>
              </w:rPr>
              <w:fldChar w:fldCharType="end"/>
            </w:r>
          </w:hyperlink>
        </w:p>
        <w:p w14:paraId="55E014BD" w14:textId="4EDCB2A2" w:rsidR="00CF2124" w:rsidRDefault="00CF2124">
          <w:pPr>
            <w:pStyle w:val="TOC1"/>
            <w:tabs>
              <w:tab w:val="right" w:leader="dot" w:pos="9016"/>
            </w:tabs>
            <w:rPr>
              <w:rFonts w:eastAsiaTheme="minorEastAsia"/>
              <w:noProof/>
              <w:lang/>
            </w:rPr>
          </w:pPr>
          <w:hyperlink w:anchor="_Toc152866991" w:history="1">
            <w:r w:rsidRPr="00AF0BB2">
              <w:rPr>
                <w:rStyle w:val="Hyperlink"/>
                <w:rFonts w:cstheme="minorHAnsi"/>
                <w:noProof/>
              </w:rPr>
              <w:t>DATABASE DESIGN</w:t>
            </w:r>
            <w:r>
              <w:rPr>
                <w:noProof/>
                <w:webHidden/>
              </w:rPr>
              <w:tab/>
            </w:r>
            <w:r>
              <w:rPr>
                <w:noProof/>
                <w:webHidden/>
              </w:rPr>
              <w:fldChar w:fldCharType="begin"/>
            </w:r>
            <w:r>
              <w:rPr>
                <w:noProof/>
                <w:webHidden/>
              </w:rPr>
              <w:instrText xml:space="preserve"> PAGEREF _Toc152866991 \h </w:instrText>
            </w:r>
            <w:r>
              <w:rPr>
                <w:noProof/>
                <w:webHidden/>
              </w:rPr>
            </w:r>
            <w:r>
              <w:rPr>
                <w:noProof/>
                <w:webHidden/>
              </w:rPr>
              <w:fldChar w:fldCharType="separate"/>
            </w:r>
            <w:r>
              <w:rPr>
                <w:noProof/>
                <w:webHidden/>
              </w:rPr>
              <w:t>34</w:t>
            </w:r>
            <w:r>
              <w:rPr>
                <w:noProof/>
                <w:webHidden/>
              </w:rPr>
              <w:fldChar w:fldCharType="end"/>
            </w:r>
          </w:hyperlink>
        </w:p>
        <w:p w14:paraId="1088693C" w14:textId="199E625D" w:rsidR="00CF2124" w:rsidRDefault="00CF2124">
          <w:pPr>
            <w:pStyle w:val="TOC2"/>
            <w:tabs>
              <w:tab w:val="right" w:leader="dot" w:pos="9016"/>
            </w:tabs>
            <w:rPr>
              <w:rFonts w:eastAsiaTheme="minorEastAsia"/>
              <w:noProof/>
              <w:lang/>
            </w:rPr>
          </w:pPr>
          <w:hyperlink w:anchor="_Toc152866992" w:history="1">
            <w:r w:rsidRPr="00AF0BB2">
              <w:rPr>
                <w:rStyle w:val="Hyperlink"/>
                <w:rFonts w:cstheme="minorHAnsi"/>
                <w:noProof/>
              </w:rPr>
              <w:t>DATA ELEMENTS &amp; DEFINITION</w:t>
            </w:r>
            <w:r>
              <w:rPr>
                <w:noProof/>
                <w:webHidden/>
              </w:rPr>
              <w:tab/>
            </w:r>
            <w:r>
              <w:rPr>
                <w:noProof/>
                <w:webHidden/>
              </w:rPr>
              <w:fldChar w:fldCharType="begin"/>
            </w:r>
            <w:r>
              <w:rPr>
                <w:noProof/>
                <w:webHidden/>
              </w:rPr>
              <w:instrText xml:space="preserve"> PAGEREF _Toc152866992 \h </w:instrText>
            </w:r>
            <w:r>
              <w:rPr>
                <w:noProof/>
                <w:webHidden/>
              </w:rPr>
            </w:r>
            <w:r>
              <w:rPr>
                <w:noProof/>
                <w:webHidden/>
              </w:rPr>
              <w:fldChar w:fldCharType="separate"/>
            </w:r>
            <w:r>
              <w:rPr>
                <w:noProof/>
                <w:webHidden/>
              </w:rPr>
              <w:t>34</w:t>
            </w:r>
            <w:r>
              <w:rPr>
                <w:noProof/>
                <w:webHidden/>
              </w:rPr>
              <w:fldChar w:fldCharType="end"/>
            </w:r>
          </w:hyperlink>
        </w:p>
        <w:p w14:paraId="5C39DCB7" w14:textId="4F77DA02" w:rsidR="00CF2124" w:rsidRDefault="00CF2124">
          <w:pPr>
            <w:pStyle w:val="TOC2"/>
            <w:tabs>
              <w:tab w:val="right" w:leader="dot" w:pos="9016"/>
            </w:tabs>
            <w:rPr>
              <w:rFonts w:eastAsiaTheme="minorEastAsia"/>
              <w:noProof/>
              <w:lang/>
            </w:rPr>
          </w:pPr>
          <w:hyperlink w:anchor="_Toc152866993" w:history="1">
            <w:r w:rsidRPr="00AF0BB2">
              <w:rPr>
                <w:rStyle w:val="Hyperlink"/>
                <w:rFonts w:cstheme="minorHAnsi"/>
                <w:noProof/>
              </w:rPr>
              <w:t>SCOTIABANK DATABASE AFTER NORMALIZATION</w:t>
            </w:r>
            <w:r>
              <w:rPr>
                <w:noProof/>
                <w:webHidden/>
              </w:rPr>
              <w:tab/>
            </w:r>
            <w:r>
              <w:rPr>
                <w:noProof/>
                <w:webHidden/>
              </w:rPr>
              <w:fldChar w:fldCharType="begin"/>
            </w:r>
            <w:r>
              <w:rPr>
                <w:noProof/>
                <w:webHidden/>
              </w:rPr>
              <w:instrText xml:space="preserve"> PAGEREF _Toc152866993 \h </w:instrText>
            </w:r>
            <w:r>
              <w:rPr>
                <w:noProof/>
                <w:webHidden/>
              </w:rPr>
            </w:r>
            <w:r>
              <w:rPr>
                <w:noProof/>
                <w:webHidden/>
              </w:rPr>
              <w:fldChar w:fldCharType="separate"/>
            </w:r>
            <w:r>
              <w:rPr>
                <w:noProof/>
                <w:webHidden/>
              </w:rPr>
              <w:t>42</w:t>
            </w:r>
            <w:r>
              <w:rPr>
                <w:noProof/>
                <w:webHidden/>
              </w:rPr>
              <w:fldChar w:fldCharType="end"/>
            </w:r>
          </w:hyperlink>
        </w:p>
        <w:p w14:paraId="32D541FB" w14:textId="0A637D55" w:rsidR="00CF2124" w:rsidRDefault="00CF2124">
          <w:pPr>
            <w:pStyle w:val="TOC1"/>
            <w:tabs>
              <w:tab w:val="right" w:leader="dot" w:pos="9016"/>
            </w:tabs>
            <w:rPr>
              <w:rFonts w:eastAsiaTheme="minorEastAsia"/>
              <w:noProof/>
              <w:lang/>
            </w:rPr>
          </w:pPr>
          <w:hyperlink w:anchor="_Toc152866994" w:history="1">
            <w:r w:rsidRPr="00AF0BB2">
              <w:rPr>
                <w:rStyle w:val="Hyperlink"/>
                <w:rFonts w:cstheme="minorHAnsi"/>
                <w:noProof/>
              </w:rPr>
              <w:t>RISK LOG</w:t>
            </w:r>
            <w:r>
              <w:rPr>
                <w:noProof/>
                <w:webHidden/>
              </w:rPr>
              <w:tab/>
            </w:r>
            <w:r>
              <w:rPr>
                <w:noProof/>
                <w:webHidden/>
              </w:rPr>
              <w:fldChar w:fldCharType="begin"/>
            </w:r>
            <w:r>
              <w:rPr>
                <w:noProof/>
                <w:webHidden/>
              </w:rPr>
              <w:instrText xml:space="preserve"> PAGEREF _Toc152866994 \h </w:instrText>
            </w:r>
            <w:r>
              <w:rPr>
                <w:noProof/>
                <w:webHidden/>
              </w:rPr>
            </w:r>
            <w:r>
              <w:rPr>
                <w:noProof/>
                <w:webHidden/>
              </w:rPr>
              <w:fldChar w:fldCharType="separate"/>
            </w:r>
            <w:r>
              <w:rPr>
                <w:noProof/>
                <w:webHidden/>
              </w:rPr>
              <w:t>42</w:t>
            </w:r>
            <w:r>
              <w:rPr>
                <w:noProof/>
                <w:webHidden/>
              </w:rPr>
              <w:fldChar w:fldCharType="end"/>
            </w:r>
          </w:hyperlink>
        </w:p>
        <w:p w14:paraId="3A510A6F" w14:textId="290ECF55" w:rsidR="00CF2124" w:rsidRDefault="00CF2124">
          <w:pPr>
            <w:pStyle w:val="TOC1"/>
            <w:tabs>
              <w:tab w:val="right" w:leader="dot" w:pos="9016"/>
            </w:tabs>
            <w:rPr>
              <w:rFonts w:eastAsiaTheme="minorEastAsia"/>
              <w:noProof/>
              <w:lang/>
            </w:rPr>
          </w:pPr>
          <w:hyperlink w:anchor="_Toc152866995" w:history="1">
            <w:r w:rsidRPr="00AF0BB2">
              <w:rPr>
                <w:rStyle w:val="Hyperlink"/>
                <w:rFonts w:cstheme="minorHAnsi"/>
                <w:noProof/>
              </w:rPr>
              <w:t>IMPLEMENTATION STRATEGY</w:t>
            </w:r>
            <w:r>
              <w:rPr>
                <w:noProof/>
                <w:webHidden/>
              </w:rPr>
              <w:tab/>
            </w:r>
            <w:r>
              <w:rPr>
                <w:noProof/>
                <w:webHidden/>
              </w:rPr>
              <w:fldChar w:fldCharType="begin"/>
            </w:r>
            <w:r>
              <w:rPr>
                <w:noProof/>
                <w:webHidden/>
              </w:rPr>
              <w:instrText xml:space="preserve"> PAGEREF _Toc152866995 \h </w:instrText>
            </w:r>
            <w:r>
              <w:rPr>
                <w:noProof/>
                <w:webHidden/>
              </w:rPr>
            </w:r>
            <w:r>
              <w:rPr>
                <w:noProof/>
                <w:webHidden/>
              </w:rPr>
              <w:fldChar w:fldCharType="separate"/>
            </w:r>
            <w:r>
              <w:rPr>
                <w:noProof/>
                <w:webHidden/>
              </w:rPr>
              <w:t>43</w:t>
            </w:r>
            <w:r>
              <w:rPr>
                <w:noProof/>
                <w:webHidden/>
              </w:rPr>
              <w:fldChar w:fldCharType="end"/>
            </w:r>
          </w:hyperlink>
        </w:p>
        <w:p w14:paraId="520A0C68" w14:textId="323F304A" w:rsidR="00CF2124" w:rsidRDefault="00CF2124">
          <w:pPr>
            <w:pStyle w:val="TOC1"/>
            <w:tabs>
              <w:tab w:val="right" w:leader="dot" w:pos="9016"/>
            </w:tabs>
            <w:rPr>
              <w:rFonts w:eastAsiaTheme="minorEastAsia"/>
              <w:noProof/>
              <w:lang/>
            </w:rPr>
          </w:pPr>
          <w:hyperlink w:anchor="_Toc152866996" w:history="1">
            <w:r w:rsidRPr="00AF0BB2">
              <w:rPr>
                <w:rStyle w:val="Hyperlink"/>
                <w:rFonts w:cstheme="minorHAnsi"/>
                <w:bCs/>
                <w:noProof/>
              </w:rPr>
              <w:t>TESTING STRATEGY</w:t>
            </w:r>
            <w:r>
              <w:rPr>
                <w:noProof/>
                <w:webHidden/>
              </w:rPr>
              <w:tab/>
            </w:r>
            <w:r>
              <w:rPr>
                <w:noProof/>
                <w:webHidden/>
              </w:rPr>
              <w:fldChar w:fldCharType="begin"/>
            </w:r>
            <w:r>
              <w:rPr>
                <w:noProof/>
                <w:webHidden/>
              </w:rPr>
              <w:instrText xml:space="preserve"> PAGEREF _Toc152866996 \h </w:instrText>
            </w:r>
            <w:r>
              <w:rPr>
                <w:noProof/>
                <w:webHidden/>
              </w:rPr>
            </w:r>
            <w:r>
              <w:rPr>
                <w:noProof/>
                <w:webHidden/>
              </w:rPr>
              <w:fldChar w:fldCharType="separate"/>
            </w:r>
            <w:r>
              <w:rPr>
                <w:noProof/>
                <w:webHidden/>
              </w:rPr>
              <w:t>44</w:t>
            </w:r>
            <w:r>
              <w:rPr>
                <w:noProof/>
                <w:webHidden/>
              </w:rPr>
              <w:fldChar w:fldCharType="end"/>
            </w:r>
          </w:hyperlink>
        </w:p>
        <w:p w14:paraId="668AC194" w14:textId="0DF297D7" w:rsidR="00CF2124" w:rsidRDefault="00CF2124">
          <w:pPr>
            <w:pStyle w:val="TOC2"/>
            <w:tabs>
              <w:tab w:val="right" w:leader="dot" w:pos="9016"/>
            </w:tabs>
            <w:rPr>
              <w:rFonts w:eastAsiaTheme="minorEastAsia"/>
              <w:noProof/>
              <w:lang/>
            </w:rPr>
          </w:pPr>
          <w:hyperlink w:anchor="_Toc152866997" w:history="1">
            <w:r w:rsidRPr="00AF0BB2">
              <w:rPr>
                <w:rStyle w:val="Hyperlink"/>
                <w:rFonts w:cstheme="minorHAnsi"/>
                <w:noProof/>
              </w:rPr>
              <w:t>Solution #1 - (ADDING THE UPI OPTION IN THE EXISTING SCOTIA BANK MOBILE APP)</w:t>
            </w:r>
            <w:r>
              <w:rPr>
                <w:noProof/>
                <w:webHidden/>
              </w:rPr>
              <w:tab/>
            </w:r>
            <w:r>
              <w:rPr>
                <w:noProof/>
                <w:webHidden/>
              </w:rPr>
              <w:fldChar w:fldCharType="begin"/>
            </w:r>
            <w:r>
              <w:rPr>
                <w:noProof/>
                <w:webHidden/>
              </w:rPr>
              <w:instrText xml:space="preserve"> PAGEREF _Toc152866997 \h </w:instrText>
            </w:r>
            <w:r>
              <w:rPr>
                <w:noProof/>
                <w:webHidden/>
              </w:rPr>
            </w:r>
            <w:r>
              <w:rPr>
                <w:noProof/>
                <w:webHidden/>
              </w:rPr>
              <w:fldChar w:fldCharType="separate"/>
            </w:r>
            <w:r>
              <w:rPr>
                <w:noProof/>
                <w:webHidden/>
              </w:rPr>
              <w:t>44</w:t>
            </w:r>
            <w:r>
              <w:rPr>
                <w:noProof/>
                <w:webHidden/>
              </w:rPr>
              <w:fldChar w:fldCharType="end"/>
            </w:r>
          </w:hyperlink>
        </w:p>
        <w:p w14:paraId="743135C3" w14:textId="62F04B6B" w:rsidR="00CF2124" w:rsidRDefault="00CF2124">
          <w:pPr>
            <w:pStyle w:val="TOC1"/>
            <w:tabs>
              <w:tab w:val="right" w:leader="dot" w:pos="9016"/>
            </w:tabs>
            <w:rPr>
              <w:rFonts w:eastAsiaTheme="minorEastAsia"/>
              <w:noProof/>
              <w:lang/>
            </w:rPr>
          </w:pPr>
          <w:hyperlink w:anchor="_Toc152866998" w:history="1">
            <w:r w:rsidRPr="00AF0BB2">
              <w:rPr>
                <w:rStyle w:val="Hyperlink"/>
                <w:rFonts w:cstheme="minorHAnsi"/>
                <w:noProof/>
              </w:rPr>
              <w:t>REFERENCES</w:t>
            </w:r>
            <w:r>
              <w:rPr>
                <w:noProof/>
                <w:webHidden/>
              </w:rPr>
              <w:tab/>
            </w:r>
            <w:r>
              <w:rPr>
                <w:noProof/>
                <w:webHidden/>
              </w:rPr>
              <w:fldChar w:fldCharType="begin"/>
            </w:r>
            <w:r>
              <w:rPr>
                <w:noProof/>
                <w:webHidden/>
              </w:rPr>
              <w:instrText xml:space="preserve"> PAGEREF _Toc152866998 \h </w:instrText>
            </w:r>
            <w:r>
              <w:rPr>
                <w:noProof/>
                <w:webHidden/>
              </w:rPr>
            </w:r>
            <w:r>
              <w:rPr>
                <w:noProof/>
                <w:webHidden/>
              </w:rPr>
              <w:fldChar w:fldCharType="separate"/>
            </w:r>
            <w:r>
              <w:rPr>
                <w:noProof/>
                <w:webHidden/>
              </w:rPr>
              <w:t>47</w:t>
            </w:r>
            <w:r>
              <w:rPr>
                <w:noProof/>
                <w:webHidden/>
              </w:rPr>
              <w:fldChar w:fldCharType="end"/>
            </w:r>
          </w:hyperlink>
        </w:p>
        <w:p w14:paraId="40C1F524" w14:textId="1EE8625E" w:rsidR="00327439" w:rsidRPr="00DE7A04" w:rsidRDefault="00327439">
          <w:pPr>
            <w:rPr>
              <w:rFonts w:cstheme="minorHAnsi"/>
            </w:rPr>
          </w:pPr>
          <w:r w:rsidRPr="00DE7A04">
            <w:rPr>
              <w:rFonts w:cstheme="minorHAnsi"/>
              <w:b/>
              <w:bCs/>
              <w:noProof/>
            </w:rPr>
            <w:fldChar w:fldCharType="end"/>
          </w:r>
        </w:p>
      </w:sdtContent>
    </w:sdt>
    <w:p w14:paraId="3CD2FC9F" w14:textId="77777777" w:rsidR="00BD5EB7" w:rsidRPr="00DE7A04" w:rsidRDefault="00BD5EB7">
      <w:pPr>
        <w:rPr>
          <w:rFonts w:cstheme="minorHAnsi"/>
        </w:rPr>
      </w:pPr>
    </w:p>
    <w:p w14:paraId="10B113FF" w14:textId="77777777" w:rsidR="00BD5EB7" w:rsidRPr="00DE7A04" w:rsidRDefault="00BD5EB7">
      <w:pPr>
        <w:rPr>
          <w:rFonts w:cstheme="minorHAnsi"/>
        </w:rPr>
      </w:pPr>
    </w:p>
    <w:p w14:paraId="10663FAC" w14:textId="77777777" w:rsidR="00BD5EB7" w:rsidRPr="00DE7A04" w:rsidRDefault="00BD5EB7">
      <w:pPr>
        <w:rPr>
          <w:rFonts w:cstheme="minorHAnsi"/>
        </w:rPr>
      </w:pPr>
    </w:p>
    <w:p w14:paraId="654A10F7" w14:textId="77777777" w:rsidR="00BD5EB7" w:rsidRPr="00DE7A04" w:rsidRDefault="00BD5EB7">
      <w:pPr>
        <w:rPr>
          <w:rFonts w:cstheme="minorHAnsi"/>
        </w:rPr>
      </w:pPr>
    </w:p>
    <w:p w14:paraId="6D648960" w14:textId="7CFF9621" w:rsidR="00BD5EB7" w:rsidRPr="00DE7A04" w:rsidRDefault="00BD5EB7" w:rsidP="00BD5EB7">
      <w:pPr>
        <w:pStyle w:val="Heading1"/>
        <w:rPr>
          <w:rFonts w:asciiTheme="minorHAnsi" w:hAnsiTheme="minorHAnsi" w:cstheme="minorHAnsi"/>
        </w:rPr>
      </w:pPr>
      <w:bookmarkStart w:id="0" w:name="_Toc152866970"/>
      <w:r w:rsidRPr="00DE7A04">
        <w:rPr>
          <w:rFonts w:asciiTheme="minorHAnsi" w:hAnsiTheme="minorHAnsi" w:cstheme="minorHAnsi"/>
        </w:rPr>
        <w:lastRenderedPageBreak/>
        <w:t>EXECUTIVE SUMMARY</w:t>
      </w:r>
      <w:bookmarkEnd w:id="0"/>
    </w:p>
    <w:p w14:paraId="4322BEFB" w14:textId="77777777" w:rsidR="003362E7" w:rsidRPr="00DE7A04" w:rsidRDefault="003362E7" w:rsidP="003362E7">
      <w:pPr>
        <w:rPr>
          <w:rFonts w:cstheme="minorHAnsi"/>
        </w:rPr>
      </w:pPr>
      <w:r w:rsidRPr="00DE7A04">
        <w:rPr>
          <w:rFonts w:cstheme="minorHAnsi"/>
        </w:rPr>
        <w:t>Incredibles Inc. has successfully undertaken a pivotal project for Scotia Bank, focusing on integrating the Unified Payments Interface (UPI) system. This initiative is part of Scotia Bank's strategic move to stay at the forefront of financial technology innovation and provide enhanced digital payment solutions to its customers.</w:t>
      </w:r>
    </w:p>
    <w:p w14:paraId="270583B1" w14:textId="77777777" w:rsidR="003362E7" w:rsidRPr="00DE7A04" w:rsidRDefault="003362E7" w:rsidP="003362E7">
      <w:pPr>
        <w:rPr>
          <w:rFonts w:cstheme="minorHAnsi"/>
        </w:rPr>
      </w:pPr>
      <w:r w:rsidRPr="00DE7A04">
        <w:rPr>
          <w:rFonts w:cstheme="minorHAnsi"/>
        </w:rPr>
        <w:t>The project aimed at seamlessly integrating the UPI payment system into Scotia Bank's existing infrastructure, ensuring secure, efficient, and user-friendly payment conditions. The UPI system is designed for interoperability with various banking systems and payment apps, fortified with robust authentication, encryption, and fraud detection mechanisms.</w:t>
      </w:r>
    </w:p>
    <w:p w14:paraId="1999F558" w14:textId="77777777" w:rsidR="003362E7" w:rsidRPr="00DE7A04" w:rsidRDefault="003362E7" w:rsidP="003362E7">
      <w:pPr>
        <w:rPr>
          <w:rFonts w:cstheme="minorHAnsi"/>
        </w:rPr>
      </w:pPr>
      <w:r w:rsidRPr="00DE7A04">
        <w:rPr>
          <w:rFonts w:cstheme="minorHAnsi"/>
        </w:rPr>
        <w:t>The Scrum agile framework was the chosen methodology, aligning with the project's complexity and need for iterative development. The project was planned over three months, divided into one-week sprints involving developing the product backlog, goal setting, and staffing. The multifunctional Scrum team focused on designing, testing, and refining the UPI system, adhering to the Definition of Done, and conducting retrospective meetings for consistent progress and improvement.</w:t>
      </w:r>
    </w:p>
    <w:p w14:paraId="4265F4DB" w14:textId="6E92ECE5" w:rsidR="003362E7" w:rsidRPr="00DE7A04" w:rsidRDefault="003362E7" w:rsidP="003362E7">
      <w:pPr>
        <w:rPr>
          <w:rFonts w:cstheme="minorHAnsi"/>
        </w:rPr>
      </w:pPr>
      <w:r w:rsidRPr="00DE7A04">
        <w:rPr>
          <w:rFonts w:cstheme="minorHAnsi"/>
        </w:rPr>
        <w:t>This report will encompass a comprehensive analysis and documentation, including Assessing Scotia Bank's market position relative to competitors in digital payment technologies. A detailed overview of project requirements and specifications. Visual representation of current and future state processes post UPI integration. Metrics and benchmarks for evaluating project success. Financial analysis highlighting the project's profitability and cost-effectiveness. Outline of the database architecture supporting the UPI system. Documentation of potential risks identified and mitigated throughout the project. Detailed strategy for the deployment of the UPI system. Framework and approach for testing the UPI system to ensure functionality and security.</w:t>
      </w:r>
    </w:p>
    <w:p w14:paraId="0DC67E93" w14:textId="77777777" w:rsidR="00BD5EB7" w:rsidRPr="00DE7A04" w:rsidRDefault="00BD5EB7">
      <w:pPr>
        <w:rPr>
          <w:rFonts w:cstheme="minorHAnsi"/>
        </w:rPr>
      </w:pPr>
    </w:p>
    <w:p w14:paraId="61379DFD" w14:textId="77777777" w:rsidR="00A074FD" w:rsidRPr="00DE7A04" w:rsidRDefault="00A074FD">
      <w:pPr>
        <w:rPr>
          <w:rFonts w:cstheme="minorHAnsi"/>
        </w:rPr>
      </w:pPr>
    </w:p>
    <w:p w14:paraId="761D4D45" w14:textId="77777777" w:rsidR="00A074FD" w:rsidRPr="00DE7A04" w:rsidRDefault="00A074FD" w:rsidP="00A074FD">
      <w:pPr>
        <w:rPr>
          <w:rFonts w:cstheme="minorHAnsi"/>
        </w:rPr>
      </w:pPr>
    </w:p>
    <w:p w14:paraId="1AB2C517" w14:textId="4025EA79" w:rsidR="00BD5EB7" w:rsidRPr="00DE7A04" w:rsidRDefault="00327439" w:rsidP="00327439">
      <w:pPr>
        <w:pStyle w:val="Heading1"/>
        <w:rPr>
          <w:rFonts w:asciiTheme="minorHAnsi" w:hAnsiTheme="minorHAnsi" w:cstheme="minorHAnsi"/>
        </w:rPr>
      </w:pPr>
      <w:bookmarkStart w:id="1" w:name="_Toc152866971"/>
      <w:r w:rsidRPr="00DE7A04">
        <w:rPr>
          <w:rFonts w:asciiTheme="minorHAnsi" w:hAnsiTheme="minorHAnsi" w:cstheme="minorHAnsi"/>
        </w:rPr>
        <w:t>ROLES AND RESPONSIBILITIES</w:t>
      </w:r>
      <w:bookmarkEnd w:id="1"/>
      <w:r w:rsidRPr="00DE7A04">
        <w:rPr>
          <w:rFonts w:asciiTheme="minorHAnsi" w:hAnsiTheme="minorHAnsi" w:cstheme="minorHAnsi"/>
        </w:rPr>
        <w:t xml:space="preserve"> </w:t>
      </w:r>
    </w:p>
    <w:p w14:paraId="763C5E9A" w14:textId="77777777" w:rsidR="003362E7" w:rsidRPr="00DE7A04" w:rsidRDefault="003362E7" w:rsidP="003362E7">
      <w:pPr>
        <w:rPr>
          <w:rFonts w:cstheme="minorHAnsi"/>
        </w:rPr>
      </w:pPr>
    </w:p>
    <w:tbl>
      <w:tblPr>
        <w:tblStyle w:val="TableGrid"/>
        <w:tblW w:w="0" w:type="auto"/>
        <w:tblLook w:val="04A0" w:firstRow="1" w:lastRow="0" w:firstColumn="1" w:lastColumn="0" w:noHBand="0" w:noVBand="1"/>
      </w:tblPr>
      <w:tblGrid>
        <w:gridCol w:w="3367"/>
        <w:gridCol w:w="5067"/>
      </w:tblGrid>
      <w:tr w:rsidR="00CF2124" w:rsidRPr="00DE7A04" w14:paraId="6AFFA1F2" w14:textId="2D8009BE" w:rsidTr="00CF2124">
        <w:trPr>
          <w:trHeight w:val="312"/>
        </w:trPr>
        <w:tc>
          <w:tcPr>
            <w:tcW w:w="3367" w:type="dxa"/>
          </w:tcPr>
          <w:p w14:paraId="51D52A1B" w14:textId="468B4F9D" w:rsidR="00CF2124" w:rsidRPr="00DE7A04" w:rsidRDefault="00CF2124" w:rsidP="003362E7">
            <w:pPr>
              <w:rPr>
                <w:rFonts w:cstheme="minorHAnsi"/>
              </w:rPr>
            </w:pPr>
            <w:r w:rsidRPr="00DE7A04">
              <w:rPr>
                <w:rFonts w:cstheme="minorHAnsi"/>
              </w:rPr>
              <w:t>NAME</w:t>
            </w:r>
          </w:p>
        </w:tc>
        <w:tc>
          <w:tcPr>
            <w:tcW w:w="5067" w:type="dxa"/>
          </w:tcPr>
          <w:p w14:paraId="79BD374E" w14:textId="767E5BBF" w:rsidR="00CF2124" w:rsidRPr="00DE7A04" w:rsidRDefault="00CF2124" w:rsidP="003362E7">
            <w:pPr>
              <w:rPr>
                <w:rFonts w:cstheme="minorHAnsi"/>
              </w:rPr>
            </w:pPr>
            <w:r w:rsidRPr="00DE7A04">
              <w:rPr>
                <w:rFonts w:cstheme="minorHAnsi"/>
              </w:rPr>
              <w:t>ROLE</w:t>
            </w:r>
          </w:p>
        </w:tc>
      </w:tr>
      <w:tr w:rsidR="00CF2124" w:rsidRPr="00DE7A04" w14:paraId="4E0E952D" w14:textId="0ECB9607" w:rsidTr="00CF2124">
        <w:trPr>
          <w:trHeight w:val="608"/>
        </w:trPr>
        <w:tc>
          <w:tcPr>
            <w:tcW w:w="3367" w:type="dxa"/>
          </w:tcPr>
          <w:p w14:paraId="2418B54E" w14:textId="77777777" w:rsidR="00CF2124" w:rsidRPr="00DE7A04" w:rsidRDefault="00CF2124" w:rsidP="003362E7">
            <w:pPr>
              <w:rPr>
                <w:rFonts w:cstheme="minorHAnsi"/>
              </w:rPr>
            </w:pPr>
            <w:r w:rsidRPr="00DE7A04">
              <w:rPr>
                <w:rFonts w:cstheme="minorHAnsi"/>
              </w:rPr>
              <w:t>Abimbola Sanni</w:t>
            </w:r>
          </w:p>
          <w:p w14:paraId="6BF4AF6E" w14:textId="3DB78DFB" w:rsidR="00CF2124" w:rsidRPr="00DE7A04" w:rsidRDefault="00CF2124" w:rsidP="003362E7">
            <w:pPr>
              <w:rPr>
                <w:rFonts w:cstheme="minorHAnsi"/>
              </w:rPr>
            </w:pPr>
          </w:p>
        </w:tc>
        <w:tc>
          <w:tcPr>
            <w:tcW w:w="5067" w:type="dxa"/>
          </w:tcPr>
          <w:p w14:paraId="24FB0C2B" w14:textId="1C95308C" w:rsidR="00CF2124" w:rsidRPr="00DE7A04" w:rsidRDefault="00CF2124" w:rsidP="003362E7">
            <w:pPr>
              <w:rPr>
                <w:rFonts w:cstheme="minorHAnsi"/>
              </w:rPr>
            </w:pPr>
            <w:r w:rsidRPr="00DE7A04">
              <w:rPr>
                <w:rFonts w:cstheme="minorHAnsi"/>
              </w:rPr>
              <w:t>Project Manager</w:t>
            </w:r>
          </w:p>
        </w:tc>
      </w:tr>
      <w:tr w:rsidR="00CF2124" w:rsidRPr="00DE7A04" w14:paraId="38D03F6E" w14:textId="4DC18765" w:rsidTr="00CF2124">
        <w:trPr>
          <w:trHeight w:val="312"/>
        </w:trPr>
        <w:tc>
          <w:tcPr>
            <w:tcW w:w="3367" w:type="dxa"/>
          </w:tcPr>
          <w:p w14:paraId="207DCB19" w14:textId="25696FD5" w:rsidR="00CF2124" w:rsidRPr="00DE7A04" w:rsidRDefault="00CF2124" w:rsidP="003362E7">
            <w:pPr>
              <w:rPr>
                <w:rFonts w:cstheme="minorHAnsi"/>
              </w:rPr>
            </w:pPr>
            <w:r w:rsidRPr="00DE7A04">
              <w:rPr>
                <w:rFonts w:cstheme="minorHAnsi"/>
              </w:rPr>
              <w:t>Bhupinder Singh</w:t>
            </w:r>
          </w:p>
        </w:tc>
        <w:tc>
          <w:tcPr>
            <w:tcW w:w="5067" w:type="dxa"/>
          </w:tcPr>
          <w:p w14:paraId="14E53934" w14:textId="2CAD1C14" w:rsidR="00CF2124" w:rsidRPr="00DE7A04" w:rsidRDefault="00CF2124" w:rsidP="003362E7">
            <w:pPr>
              <w:rPr>
                <w:rFonts w:cstheme="minorHAnsi"/>
              </w:rPr>
            </w:pPr>
            <w:r w:rsidRPr="00DE7A04">
              <w:rPr>
                <w:rFonts w:cstheme="minorHAnsi"/>
              </w:rPr>
              <w:t xml:space="preserve">Assistant Project Manager </w:t>
            </w:r>
          </w:p>
        </w:tc>
      </w:tr>
      <w:tr w:rsidR="00CF2124" w:rsidRPr="00DE7A04" w14:paraId="6BD81D14" w14:textId="4379D0C2" w:rsidTr="00CF2124">
        <w:trPr>
          <w:trHeight w:val="608"/>
        </w:trPr>
        <w:tc>
          <w:tcPr>
            <w:tcW w:w="3367" w:type="dxa"/>
          </w:tcPr>
          <w:p w14:paraId="281E3A00" w14:textId="77AF04D8" w:rsidR="00CF2124" w:rsidRPr="00DE7A04" w:rsidRDefault="00CF2124" w:rsidP="003362E7">
            <w:pPr>
              <w:rPr>
                <w:rFonts w:cstheme="minorHAnsi"/>
              </w:rPr>
            </w:pPr>
            <w:r w:rsidRPr="00DE7A04">
              <w:rPr>
                <w:rFonts w:cstheme="minorHAnsi"/>
              </w:rPr>
              <w:t>Geethu Joy</w:t>
            </w:r>
          </w:p>
        </w:tc>
        <w:tc>
          <w:tcPr>
            <w:tcW w:w="5067" w:type="dxa"/>
          </w:tcPr>
          <w:p w14:paraId="2AA3E014" w14:textId="72870EA3" w:rsidR="00CF2124" w:rsidRPr="00DE7A04" w:rsidRDefault="00CF2124" w:rsidP="003362E7">
            <w:pPr>
              <w:rPr>
                <w:rFonts w:cstheme="minorHAnsi"/>
              </w:rPr>
            </w:pPr>
            <w:r w:rsidRPr="00DE7A04">
              <w:rPr>
                <w:rFonts w:cstheme="minorHAnsi"/>
              </w:rPr>
              <w:t>Team Member, Business Analyst</w:t>
            </w:r>
          </w:p>
        </w:tc>
      </w:tr>
      <w:tr w:rsidR="00CF2124" w:rsidRPr="00DE7A04" w14:paraId="61C7454B" w14:textId="4B1FE624" w:rsidTr="00CF2124">
        <w:trPr>
          <w:trHeight w:val="625"/>
        </w:trPr>
        <w:tc>
          <w:tcPr>
            <w:tcW w:w="3367" w:type="dxa"/>
          </w:tcPr>
          <w:p w14:paraId="5CE082D9" w14:textId="4840CAAE" w:rsidR="00CF2124" w:rsidRPr="00DE7A04" w:rsidRDefault="00CF2124" w:rsidP="00D02992">
            <w:pPr>
              <w:rPr>
                <w:rFonts w:cstheme="minorHAnsi"/>
              </w:rPr>
            </w:pPr>
            <w:r w:rsidRPr="00DE7A04">
              <w:rPr>
                <w:rFonts w:cstheme="minorHAnsi"/>
              </w:rPr>
              <w:t>Maheep Kaur</w:t>
            </w:r>
          </w:p>
        </w:tc>
        <w:tc>
          <w:tcPr>
            <w:tcW w:w="5067" w:type="dxa"/>
          </w:tcPr>
          <w:p w14:paraId="2C089EF7" w14:textId="7468C3EF" w:rsidR="00CF2124" w:rsidRPr="00DE7A04" w:rsidRDefault="00CF2124" w:rsidP="00D02992">
            <w:pPr>
              <w:rPr>
                <w:rFonts w:cstheme="minorHAnsi"/>
              </w:rPr>
            </w:pPr>
            <w:r w:rsidRPr="00DE7A04">
              <w:rPr>
                <w:rFonts w:cstheme="minorHAnsi"/>
              </w:rPr>
              <w:t>Team Member, Business Analyst</w:t>
            </w:r>
          </w:p>
        </w:tc>
      </w:tr>
      <w:tr w:rsidR="00CF2124" w:rsidRPr="00DE7A04" w14:paraId="410CD21E" w14:textId="49E3B946" w:rsidTr="00CF2124">
        <w:trPr>
          <w:trHeight w:val="608"/>
        </w:trPr>
        <w:tc>
          <w:tcPr>
            <w:tcW w:w="3367" w:type="dxa"/>
          </w:tcPr>
          <w:p w14:paraId="34BA26BD" w14:textId="1A9C9409" w:rsidR="00CF2124" w:rsidRPr="00DE7A04" w:rsidRDefault="00CF2124" w:rsidP="00D02992">
            <w:pPr>
              <w:rPr>
                <w:rFonts w:cstheme="minorHAnsi"/>
              </w:rPr>
            </w:pPr>
            <w:r w:rsidRPr="00DE7A04">
              <w:rPr>
                <w:rFonts w:cstheme="minorHAnsi"/>
              </w:rPr>
              <w:t xml:space="preserve">Yash Surti </w:t>
            </w:r>
          </w:p>
        </w:tc>
        <w:tc>
          <w:tcPr>
            <w:tcW w:w="5067" w:type="dxa"/>
          </w:tcPr>
          <w:p w14:paraId="646CE7FD" w14:textId="45CCF7E3" w:rsidR="00CF2124" w:rsidRPr="00DE7A04" w:rsidRDefault="00CF2124" w:rsidP="00D02992">
            <w:pPr>
              <w:rPr>
                <w:rFonts w:cstheme="minorHAnsi"/>
              </w:rPr>
            </w:pPr>
            <w:r w:rsidRPr="00DE7A04">
              <w:rPr>
                <w:rFonts w:cstheme="minorHAnsi"/>
              </w:rPr>
              <w:t>Team Member, Business Analyst</w:t>
            </w:r>
          </w:p>
        </w:tc>
      </w:tr>
    </w:tbl>
    <w:p w14:paraId="35526628" w14:textId="77777777" w:rsidR="003362E7" w:rsidRPr="00DE7A04" w:rsidRDefault="003362E7" w:rsidP="003362E7">
      <w:pPr>
        <w:rPr>
          <w:rFonts w:cstheme="minorHAnsi"/>
        </w:rPr>
      </w:pPr>
    </w:p>
    <w:p w14:paraId="4F6B33CD" w14:textId="77777777" w:rsidR="003362E7" w:rsidRPr="00DE7A04" w:rsidRDefault="003362E7" w:rsidP="003362E7">
      <w:pPr>
        <w:rPr>
          <w:rFonts w:cstheme="minorHAnsi"/>
        </w:rPr>
      </w:pPr>
    </w:p>
    <w:p w14:paraId="3C1C752E" w14:textId="6638D4EC" w:rsidR="00327439" w:rsidRPr="00DE7A04" w:rsidRDefault="003362E7" w:rsidP="003362E7">
      <w:pPr>
        <w:pStyle w:val="Heading1"/>
        <w:spacing w:before="0"/>
        <w:rPr>
          <w:rFonts w:asciiTheme="minorHAnsi" w:hAnsiTheme="minorHAnsi" w:cstheme="minorHAnsi"/>
        </w:rPr>
      </w:pPr>
      <w:bookmarkStart w:id="2" w:name="_Toc152866972"/>
      <w:r w:rsidRPr="00DE7A04">
        <w:rPr>
          <w:rFonts w:asciiTheme="minorHAnsi" w:hAnsiTheme="minorHAnsi" w:cstheme="minorHAnsi"/>
        </w:rPr>
        <w:lastRenderedPageBreak/>
        <w:t>COMPANY OVERVIEW</w:t>
      </w:r>
      <w:bookmarkEnd w:id="2"/>
      <w:r w:rsidRPr="00DE7A04">
        <w:rPr>
          <w:rFonts w:asciiTheme="minorHAnsi" w:hAnsiTheme="minorHAnsi" w:cstheme="minorHAnsi"/>
        </w:rPr>
        <w:t xml:space="preserve"> </w:t>
      </w:r>
    </w:p>
    <w:p w14:paraId="4B0597A1" w14:textId="0ACFBC01" w:rsidR="003362E7" w:rsidRPr="006F2CB6" w:rsidRDefault="003362E7" w:rsidP="003362E7">
      <w:pPr>
        <w:rPr>
          <w:rFonts w:cstheme="minorHAnsi"/>
          <w:iCs/>
          <w:color w:val="000000"/>
        </w:rPr>
      </w:pPr>
      <w:r w:rsidRPr="006F2CB6">
        <w:rPr>
          <w:rFonts w:cstheme="minorHAnsi"/>
          <w:iCs/>
          <w:color w:val="000000"/>
        </w:rPr>
        <w:t>Scotiabank is a leading bank in the Americas. Guided by its purpose: "for every future," we help our customers, their families, and their communities achieve success through a broad range of advice, products, and services, including personal and commercial banking, wealth management and private banking, corporate and investment banking, and capital markets.</w:t>
      </w:r>
    </w:p>
    <w:p w14:paraId="28852688" w14:textId="5E6C2FF4" w:rsidR="003362E7" w:rsidRPr="006F2CB6" w:rsidRDefault="003362E7" w:rsidP="003362E7">
      <w:pPr>
        <w:rPr>
          <w:rFonts w:cstheme="minorHAnsi"/>
          <w:iCs/>
          <w:color w:val="000000"/>
        </w:rPr>
      </w:pPr>
      <w:r w:rsidRPr="006F2CB6">
        <w:rPr>
          <w:rFonts w:cstheme="minorHAnsi"/>
          <w:iCs/>
          <w:color w:val="000000"/>
        </w:rPr>
        <w:t>The Bank offers a wide variety of products and services, including wealth management, commercial, corporate and investment banking. Serving more than a 25million customers around the world with over 97,000 employees and over 1200 branches worldwide, it is currently the 3rd Largest Bank by deposits and market capitalization in Canada. Earning about $ 2.16 billion ($1.69 per share) for Q2 2023, it currently trades on the Toronto Stock Exchange (TSX: BNS) and New York Stock Exchange (NYSE: BNS). Founded in Halifax, Novia Scotia, in 1832, and the headquarters (Scotia Plaza) is in Toronto. The Bank has about 14 Directors on its Board. The 33-member executive management is led by President and CEO Scott Thomson.</w:t>
      </w:r>
    </w:p>
    <w:p w14:paraId="57E8FC95" w14:textId="77788951" w:rsidR="003362E7" w:rsidRPr="006F2CB6" w:rsidRDefault="003362E7" w:rsidP="003362E7">
      <w:pPr>
        <w:rPr>
          <w:rFonts w:cstheme="minorHAnsi"/>
          <w:iCs/>
          <w:color w:val="000000"/>
        </w:rPr>
      </w:pPr>
      <w:r w:rsidRPr="006F2CB6">
        <w:rPr>
          <w:rFonts w:cstheme="minorHAnsi"/>
          <w:iCs/>
          <w:color w:val="000000"/>
        </w:rPr>
        <w:t>With 4 key values: Respect, Integrity, passion and accountability, Scotia Bank is committed to net-zero operations by 2030. It has a solid global Diversity, Equity, and Inclusion strategy. It aims to increase the representation of people of colour in senior leadership roles by 30% or greater. It also wants to increase its workforce representation of women, visible minorities, indigenous people, the LGBT+ community and persons with Disabilities.</w:t>
      </w:r>
    </w:p>
    <w:p w14:paraId="202EBB2B" w14:textId="77777777" w:rsidR="003362E7" w:rsidRPr="00DE7A04" w:rsidRDefault="003362E7" w:rsidP="003362E7">
      <w:pPr>
        <w:rPr>
          <w:rFonts w:cstheme="minorHAnsi"/>
          <w:iCs/>
          <w:color w:val="000000"/>
        </w:rPr>
      </w:pPr>
    </w:p>
    <w:p w14:paraId="3BCF2EB2" w14:textId="05AFA728" w:rsidR="003362E7" w:rsidRPr="00DE7A04" w:rsidRDefault="003362E7" w:rsidP="003362E7">
      <w:pPr>
        <w:rPr>
          <w:rFonts w:cstheme="minorHAnsi"/>
          <w:noProof/>
          <w:color w:val="000000"/>
        </w:rPr>
      </w:pPr>
      <w:r w:rsidRPr="00DE7A04">
        <w:rPr>
          <w:rFonts w:cstheme="minorHAnsi"/>
          <w:noProof/>
          <w:color w:val="000000"/>
        </w:rPr>
        <w:drawing>
          <wp:inline distT="0" distB="0" distL="0" distR="0" wp14:anchorId="5469A4AA" wp14:editId="4C5C22CB">
            <wp:extent cx="5715000" cy="838200"/>
            <wp:effectExtent l="0" t="0" r="0" b="0"/>
            <wp:docPr id="625887893"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7893" name="Picture 1" descr="A red and black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838200"/>
                    </a:xfrm>
                    <a:prstGeom prst="rect">
                      <a:avLst/>
                    </a:prstGeom>
                    <a:noFill/>
                    <a:ln>
                      <a:noFill/>
                    </a:ln>
                  </pic:spPr>
                </pic:pic>
              </a:graphicData>
            </a:graphic>
          </wp:inline>
        </w:drawing>
      </w:r>
    </w:p>
    <w:p w14:paraId="163F46D9" w14:textId="77777777" w:rsidR="003362E7" w:rsidRPr="00DE7A04" w:rsidRDefault="003362E7" w:rsidP="003362E7">
      <w:pPr>
        <w:rPr>
          <w:rFonts w:cstheme="minorHAnsi"/>
          <w:noProof/>
          <w:color w:val="000000"/>
        </w:rPr>
      </w:pPr>
      <w:r w:rsidRPr="00DE7A04">
        <w:rPr>
          <w:rFonts w:cstheme="minorHAnsi"/>
          <w:noProof/>
          <w:color w:val="000000"/>
        </w:rPr>
        <w:tab/>
      </w:r>
      <w:r w:rsidRPr="00DE7A04">
        <w:rPr>
          <w:rFonts w:cstheme="minorHAnsi"/>
          <w:noProof/>
          <w:color w:val="000000"/>
        </w:rPr>
        <w:tab/>
      </w:r>
      <w:r w:rsidRPr="00DE7A04">
        <w:rPr>
          <w:rFonts w:cstheme="minorHAnsi"/>
          <w:noProof/>
          <w:color w:val="000000"/>
        </w:rPr>
        <w:tab/>
      </w:r>
      <w:r w:rsidRPr="00DE7A04">
        <w:rPr>
          <w:rFonts w:cstheme="minorHAnsi"/>
          <w:noProof/>
          <w:color w:val="000000"/>
        </w:rPr>
        <w:tab/>
        <w:t>(www.scotiabank.com)</w:t>
      </w:r>
    </w:p>
    <w:p w14:paraId="185A6013" w14:textId="77777777" w:rsidR="003362E7" w:rsidRPr="00DE7A04" w:rsidRDefault="003362E7" w:rsidP="003362E7">
      <w:pPr>
        <w:rPr>
          <w:rFonts w:cstheme="minorHAnsi"/>
          <w:iCs/>
          <w:color w:val="000000"/>
        </w:rPr>
      </w:pPr>
    </w:p>
    <w:p w14:paraId="5E246E1A" w14:textId="77777777" w:rsidR="003362E7" w:rsidRPr="00DE7A04" w:rsidRDefault="003362E7" w:rsidP="003362E7">
      <w:pPr>
        <w:rPr>
          <w:rFonts w:cstheme="minorHAnsi"/>
          <w:iCs/>
          <w:color w:val="000000"/>
        </w:rPr>
      </w:pPr>
      <w:r w:rsidRPr="00DE7A04">
        <w:rPr>
          <w:rFonts w:cstheme="minorHAnsi"/>
          <w:iCs/>
          <w:color w:val="000000"/>
        </w:rPr>
        <w:t>Scotia Bank plans to introduce a new digital payments platform, "Scotia TranXact," to support business clients' digital transformation. This platform allows businesses to embed digital payment services into their workflows, enabling real-time, frictionless experiences for customers. (Innovation Spotlight: New Digital Payments Platform Scotia TranXact Supports Business Clients' Digital Transformation, 2022).</w:t>
      </w:r>
    </w:p>
    <w:p w14:paraId="43FC680A" w14:textId="77777777" w:rsidR="00BD5EB7" w:rsidRPr="00DE7A04" w:rsidRDefault="00BD5EB7">
      <w:pPr>
        <w:rPr>
          <w:rFonts w:cstheme="minorHAnsi"/>
        </w:rPr>
      </w:pPr>
    </w:p>
    <w:p w14:paraId="63A34391" w14:textId="77777777" w:rsidR="00BD5EB7" w:rsidRPr="00DE7A04" w:rsidRDefault="00BD5EB7">
      <w:pPr>
        <w:rPr>
          <w:rFonts w:cstheme="minorHAnsi"/>
        </w:rPr>
      </w:pPr>
    </w:p>
    <w:p w14:paraId="5A1B0F71" w14:textId="77777777" w:rsidR="00BD5EB7" w:rsidRPr="00DE7A04" w:rsidRDefault="00BD5EB7">
      <w:pPr>
        <w:rPr>
          <w:rFonts w:cstheme="minorHAnsi"/>
        </w:rPr>
      </w:pPr>
    </w:p>
    <w:p w14:paraId="4D163393" w14:textId="77777777" w:rsidR="00BD5EB7" w:rsidRPr="00DE7A04" w:rsidRDefault="00BD5EB7">
      <w:pPr>
        <w:rPr>
          <w:rFonts w:cstheme="minorHAnsi"/>
        </w:rPr>
      </w:pPr>
    </w:p>
    <w:p w14:paraId="1BE67C91" w14:textId="77777777" w:rsidR="00BD5EB7" w:rsidRPr="00DE7A04" w:rsidRDefault="00BD5EB7">
      <w:pPr>
        <w:rPr>
          <w:rFonts w:cstheme="minorHAnsi"/>
        </w:rPr>
      </w:pPr>
    </w:p>
    <w:p w14:paraId="2C2930C7" w14:textId="77777777" w:rsidR="00BD5EB7" w:rsidRPr="00DE7A04" w:rsidRDefault="00BD5EB7">
      <w:pPr>
        <w:rPr>
          <w:rFonts w:cstheme="minorHAnsi"/>
        </w:rPr>
      </w:pPr>
    </w:p>
    <w:p w14:paraId="13BBD4B1" w14:textId="77777777" w:rsidR="00BD5EB7" w:rsidRPr="00DE7A04" w:rsidRDefault="00BD5EB7">
      <w:pPr>
        <w:rPr>
          <w:rFonts w:cstheme="minorHAnsi"/>
        </w:rPr>
      </w:pPr>
    </w:p>
    <w:p w14:paraId="54DC5DCF" w14:textId="3A347953" w:rsidR="00BD5EB7" w:rsidRPr="00DE7A04" w:rsidRDefault="005A1B45" w:rsidP="003362E7">
      <w:pPr>
        <w:pStyle w:val="Heading1"/>
        <w:rPr>
          <w:rFonts w:asciiTheme="minorHAnsi" w:eastAsiaTheme="minorHAnsi" w:hAnsiTheme="minorHAnsi" w:cstheme="minorHAnsi"/>
        </w:rPr>
      </w:pPr>
      <w:bookmarkStart w:id="3" w:name="_Toc145614118"/>
      <w:bookmarkStart w:id="4" w:name="_Toc152866973"/>
      <w:r w:rsidRPr="00DE7A04">
        <w:rPr>
          <w:rFonts w:asciiTheme="minorHAnsi" w:hAnsiTheme="minorHAnsi" w:cstheme="minorHAnsi"/>
        </w:rPr>
        <w:lastRenderedPageBreak/>
        <w:t>COMPETITIVE ANALYSIS</w:t>
      </w:r>
      <w:r w:rsidR="00BD5EB7" w:rsidRPr="00DE7A04">
        <w:rPr>
          <w:rFonts w:asciiTheme="minorHAnsi" w:hAnsiTheme="minorHAnsi" w:cstheme="minorHAnsi"/>
        </w:rPr>
        <w:t>: Bank of Nova Scotia vs. RBC Bank</w:t>
      </w:r>
      <w:bookmarkEnd w:id="3"/>
      <w:bookmarkEnd w:id="4"/>
    </w:p>
    <w:p w14:paraId="2507A5DE" w14:textId="77777777" w:rsidR="00BD5EB7" w:rsidRPr="00DE7A04" w:rsidRDefault="00BD5EB7" w:rsidP="00327439">
      <w:pPr>
        <w:spacing w:after="0"/>
        <w:ind w:left="360"/>
        <w:rPr>
          <w:rFonts w:eastAsia="Yu Gothic Light" w:cstheme="minorHAnsi"/>
          <w:b/>
          <w:bCs/>
          <w:sz w:val="28"/>
          <w:szCs w:val="28"/>
          <w:lang w:eastAsia="en-CA"/>
        </w:rPr>
      </w:pPr>
      <w:r w:rsidRPr="00DE7A04">
        <w:rPr>
          <w:rFonts w:eastAsia="Yu Gothic Light" w:cstheme="minorHAnsi"/>
          <w:b/>
          <w:bCs/>
          <w:sz w:val="28"/>
          <w:szCs w:val="28"/>
          <w:lang w:eastAsia="en-CA"/>
        </w:rPr>
        <w:t>Account Maintenance Fees:</w:t>
      </w:r>
    </w:p>
    <w:p w14:paraId="3172FD0E" w14:textId="77777777" w:rsidR="00BD5EB7" w:rsidRPr="00DE7A04" w:rsidRDefault="00BD5EB7" w:rsidP="00327439">
      <w:pPr>
        <w:pStyle w:val="ListParagraph"/>
        <w:numPr>
          <w:ilvl w:val="0"/>
          <w:numId w:val="1"/>
        </w:numPr>
        <w:spacing w:after="0"/>
        <w:ind w:left="1080"/>
        <w:rPr>
          <w:rFonts w:eastAsia="Yu Gothic Light" w:cstheme="minorHAnsi"/>
          <w:lang w:val="en-CA" w:eastAsia="en-CA"/>
        </w:rPr>
      </w:pPr>
      <w:r w:rsidRPr="00DE7A04">
        <w:rPr>
          <w:rFonts w:eastAsia="Yu Gothic Light" w:cstheme="minorHAnsi"/>
          <w:lang w:val="en-CA" w:eastAsia="en-CA"/>
        </w:rPr>
        <w:t>Scotiabank's Basic Banking Plan: The preferred package costs $15.95 a month, while the general one costs $3.95.</w:t>
      </w:r>
    </w:p>
    <w:p w14:paraId="2362DFE6" w14:textId="77777777" w:rsidR="00BD5EB7" w:rsidRPr="00DE7A04" w:rsidRDefault="00BD5EB7" w:rsidP="00327439">
      <w:pPr>
        <w:pStyle w:val="ListParagraph"/>
        <w:numPr>
          <w:ilvl w:val="0"/>
          <w:numId w:val="1"/>
        </w:numPr>
        <w:spacing w:after="0"/>
        <w:ind w:left="1080"/>
        <w:rPr>
          <w:rFonts w:eastAsia="Yu Gothic Light" w:cstheme="minorHAnsi"/>
          <w:lang w:val="en-CA" w:eastAsia="en-CA"/>
        </w:rPr>
      </w:pPr>
      <w:r w:rsidRPr="00DE7A04">
        <w:rPr>
          <w:rFonts w:eastAsia="Yu Gothic Light" w:cstheme="minorHAnsi"/>
          <w:lang w:val="en-CA" w:eastAsia="en-CA"/>
        </w:rPr>
        <w:t>RBC's No Limit Banking account: No limit bank account with a signature-no: $30 per month; $10.95 per month. (Staff, 2023)</w:t>
      </w:r>
    </w:p>
    <w:p w14:paraId="23343DEB" w14:textId="77777777" w:rsidR="00BD5EB7" w:rsidRPr="00DE7A04" w:rsidRDefault="00BD5EB7" w:rsidP="00327439">
      <w:pPr>
        <w:spacing w:after="0"/>
        <w:ind w:left="360"/>
        <w:rPr>
          <w:rFonts w:eastAsia="Yu Gothic Light" w:cstheme="minorHAnsi"/>
          <w:b/>
          <w:bCs/>
          <w:sz w:val="28"/>
          <w:szCs w:val="28"/>
          <w:lang w:eastAsia="en-CA"/>
        </w:rPr>
      </w:pPr>
      <w:r w:rsidRPr="00DE7A04">
        <w:rPr>
          <w:rFonts w:eastAsia="Yu Gothic Light" w:cstheme="minorHAnsi"/>
          <w:b/>
          <w:bCs/>
          <w:sz w:val="28"/>
          <w:szCs w:val="28"/>
          <w:lang w:eastAsia="en-CA"/>
        </w:rPr>
        <w:t>Debit Transaction Fees:</w:t>
      </w:r>
    </w:p>
    <w:p w14:paraId="26381F2A" w14:textId="77777777" w:rsidR="00BD5EB7" w:rsidRPr="00DE7A04" w:rsidRDefault="00BD5EB7" w:rsidP="00327439">
      <w:pPr>
        <w:pStyle w:val="ListParagraph"/>
        <w:numPr>
          <w:ilvl w:val="0"/>
          <w:numId w:val="2"/>
        </w:numPr>
        <w:spacing w:after="0"/>
        <w:ind w:left="1080"/>
        <w:rPr>
          <w:rFonts w:eastAsia="Yu Gothic Light" w:cstheme="minorHAnsi"/>
          <w:sz w:val="28"/>
          <w:szCs w:val="28"/>
          <w:lang w:val="en-CA" w:eastAsia="en-CA"/>
        </w:rPr>
      </w:pPr>
      <w:r w:rsidRPr="00DE7A04">
        <w:rPr>
          <w:rFonts w:eastAsia="Yu Gothic Light" w:cstheme="minorHAnsi"/>
          <w:lang w:val="en-CA" w:eastAsia="en-CA"/>
        </w:rPr>
        <w:t>The charge per debit transaction is $5 by Scotia Bank.</w:t>
      </w:r>
    </w:p>
    <w:p w14:paraId="521049FA" w14:textId="77777777" w:rsidR="00BD5EB7" w:rsidRPr="00DE7A04" w:rsidRDefault="00BD5EB7" w:rsidP="00327439">
      <w:pPr>
        <w:pStyle w:val="ListParagraph"/>
        <w:numPr>
          <w:ilvl w:val="0"/>
          <w:numId w:val="2"/>
        </w:numPr>
        <w:spacing w:after="0"/>
        <w:ind w:left="1080"/>
        <w:rPr>
          <w:rFonts w:eastAsia="Yu Gothic Light" w:cstheme="minorHAnsi"/>
          <w:sz w:val="28"/>
          <w:szCs w:val="28"/>
          <w:lang w:val="en-CA" w:eastAsia="en-CA"/>
        </w:rPr>
      </w:pPr>
      <w:r w:rsidRPr="00DE7A04">
        <w:rPr>
          <w:rFonts w:eastAsia="Yu Gothic Light" w:cstheme="minorHAnsi"/>
          <w:lang w:val="en-CA" w:eastAsia="en-CA"/>
        </w:rPr>
        <w:t>RBC’s transaction fees are also tied to their service packages. For example, the Day–to–Day Banking account provides 12 free debit withdrawals every month but charges one dollar for each additional transaction. Signature No Limit Banking account allows free debit transactions without charges limit from RBC. (Staff, 2023)</w:t>
      </w:r>
    </w:p>
    <w:p w14:paraId="55F2CCBE" w14:textId="77777777" w:rsidR="00BD5EB7" w:rsidRPr="00DE7A04" w:rsidRDefault="00BD5EB7" w:rsidP="00327439">
      <w:pPr>
        <w:spacing w:after="0"/>
        <w:ind w:left="360"/>
        <w:rPr>
          <w:rFonts w:eastAsia="Yu Gothic Light" w:cstheme="minorHAnsi"/>
          <w:b/>
          <w:bCs/>
          <w:sz w:val="28"/>
          <w:szCs w:val="28"/>
          <w:lang w:eastAsia="en-CA"/>
        </w:rPr>
      </w:pPr>
      <w:r w:rsidRPr="00DE7A04">
        <w:rPr>
          <w:rFonts w:eastAsia="Yu Gothic Light" w:cstheme="minorHAnsi"/>
          <w:b/>
          <w:bCs/>
          <w:sz w:val="28"/>
          <w:szCs w:val="28"/>
          <w:lang w:eastAsia="en-CA"/>
        </w:rPr>
        <w:t>Savings Account:</w:t>
      </w:r>
    </w:p>
    <w:p w14:paraId="5EA57574" w14:textId="77777777" w:rsidR="00BD5EB7" w:rsidRPr="00DE7A04" w:rsidRDefault="00BD5EB7" w:rsidP="00327439">
      <w:pPr>
        <w:pStyle w:val="ListParagraph"/>
        <w:numPr>
          <w:ilvl w:val="0"/>
          <w:numId w:val="3"/>
        </w:numPr>
        <w:spacing w:after="0"/>
        <w:ind w:left="1080"/>
        <w:rPr>
          <w:rFonts w:eastAsia="Yu Gothic Light" w:cstheme="minorHAnsi"/>
          <w:lang w:val="en-CA" w:eastAsia="en-CA"/>
        </w:rPr>
      </w:pPr>
      <w:r w:rsidRPr="00DE7A04">
        <w:rPr>
          <w:rFonts w:eastAsia="Yu Gothic Light" w:cstheme="minorHAnsi"/>
          <w:lang w:val="en-CA" w:eastAsia="en-CA"/>
        </w:rPr>
        <w:t>No fees are charged in saving accounts at Scotiabank, which have an interest rate of 0.05%.</w:t>
      </w:r>
    </w:p>
    <w:p w14:paraId="0C97DA94" w14:textId="77777777" w:rsidR="00BD5EB7" w:rsidRPr="00DE7A04" w:rsidRDefault="00BD5EB7" w:rsidP="00327439">
      <w:pPr>
        <w:pStyle w:val="ListParagraph"/>
        <w:numPr>
          <w:ilvl w:val="0"/>
          <w:numId w:val="3"/>
        </w:numPr>
        <w:spacing w:after="0"/>
        <w:ind w:left="1080"/>
        <w:rPr>
          <w:rFonts w:eastAsia="Yu Gothic Light" w:cstheme="minorHAnsi"/>
          <w:lang w:val="en-CA" w:eastAsia="en-CA"/>
        </w:rPr>
      </w:pPr>
      <w:r w:rsidRPr="00DE7A04">
        <w:rPr>
          <w:rFonts w:eastAsia="Yu Gothic Light" w:cstheme="minorHAnsi"/>
          <w:lang w:val="en-CA" w:eastAsia="en-CA"/>
        </w:rPr>
        <w:t>On the other hand, RBC charges a low rate of 0.01% while deducting a $4 monthly maintenance fee. (Staff, 2023)</w:t>
      </w:r>
    </w:p>
    <w:p w14:paraId="38A927C6" w14:textId="77777777" w:rsidR="00BD5EB7" w:rsidRPr="00DE7A04" w:rsidRDefault="00BD5EB7" w:rsidP="00327439">
      <w:pPr>
        <w:spacing w:after="0"/>
        <w:ind w:left="360"/>
        <w:rPr>
          <w:rFonts w:eastAsia="Yu Gothic Light" w:cstheme="minorHAnsi"/>
          <w:b/>
          <w:bCs/>
          <w:sz w:val="28"/>
          <w:szCs w:val="28"/>
          <w:lang w:eastAsia="en-CA"/>
        </w:rPr>
      </w:pPr>
      <w:r w:rsidRPr="00DE7A04">
        <w:rPr>
          <w:rFonts w:eastAsia="Yu Gothic Light" w:cstheme="minorHAnsi"/>
          <w:b/>
          <w:bCs/>
          <w:sz w:val="28"/>
          <w:szCs w:val="28"/>
          <w:lang w:eastAsia="en-CA"/>
        </w:rPr>
        <w:t>Reputation and Market Presence:</w:t>
      </w:r>
    </w:p>
    <w:p w14:paraId="4C679FC2" w14:textId="77777777" w:rsidR="00BD5EB7" w:rsidRPr="00DE7A04" w:rsidRDefault="00BD5EB7" w:rsidP="00327439">
      <w:pPr>
        <w:pStyle w:val="ListParagraph"/>
        <w:numPr>
          <w:ilvl w:val="0"/>
          <w:numId w:val="4"/>
        </w:numPr>
        <w:spacing w:after="0"/>
        <w:ind w:left="1080"/>
        <w:rPr>
          <w:rFonts w:eastAsia="Yu Gothic Light" w:cstheme="minorHAnsi"/>
          <w:lang w:val="en-CA" w:eastAsia="en-CA"/>
        </w:rPr>
      </w:pPr>
      <w:r w:rsidRPr="00DE7A04">
        <w:rPr>
          <w:rFonts w:eastAsia="Yu Gothic Light" w:cstheme="minorHAnsi"/>
          <w:lang w:val="en-CA" w:eastAsia="en-CA"/>
        </w:rPr>
        <w:t>As far as local and international standing is concerned, Scotiabank is one of the leading banks with a robust and reputable image. (Scotiabank (BNS) - Market Capitalization, n.d.)</w:t>
      </w:r>
    </w:p>
    <w:p w14:paraId="4E4CEDBE" w14:textId="35203EEC" w:rsidR="00327439" w:rsidRPr="00DE7A04" w:rsidRDefault="00327439" w:rsidP="00327439">
      <w:pPr>
        <w:pStyle w:val="ListParagraph"/>
        <w:spacing w:after="0"/>
        <w:ind w:left="1080"/>
        <w:rPr>
          <w:rFonts w:eastAsia="Yu Gothic Light" w:cstheme="minorHAnsi"/>
          <w:lang w:val="en-CA" w:eastAsia="en-CA"/>
        </w:rPr>
      </w:pPr>
    </w:p>
    <w:p w14:paraId="680497CC" w14:textId="5AA051E4" w:rsidR="00327439" w:rsidRPr="00DE7A04" w:rsidRDefault="00327439" w:rsidP="003362E7">
      <w:pPr>
        <w:pStyle w:val="Heading2"/>
        <w:rPr>
          <w:rFonts w:asciiTheme="minorHAnsi" w:eastAsia="Yu Gothic Light" w:hAnsiTheme="minorHAnsi" w:cstheme="minorHAnsi"/>
          <w:lang w:eastAsia="en-CA"/>
        </w:rPr>
      </w:pPr>
      <w:bookmarkStart w:id="5" w:name="_Toc152866974"/>
      <w:r w:rsidRPr="00DE7A04">
        <w:rPr>
          <w:rFonts w:asciiTheme="minorHAnsi" w:eastAsia="Yu Gothic Light" w:hAnsiTheme="minorHAnsi" w:cstheme="minorHAnsi"/>
          <w:lang w:eastAsia="en-CA"/>
        </w:rPr>
        <w:t>PESTEL ANALYSIS</w:t>
      </w:r>
      <w:bookmarkEnd w:id="5"/>
    </w:p>
    <w:p w14:paraId="1ABE32DA" w14:textId="77777777" w:rsidR="00327439" w:rsidRPr="00DE7A04" w:rsidRDefault="00327439" w:rsidP="00327439">
      <w:pPr>
        <w:rPr>
          <w:rFonts w:eastAsia="Yu Gothic Light" w:cstheme="minorHAnsi"/>
          <w:lang w:eastAsia="en-CA"/>
        </w:rPr>
      </w:pPr>
    </w:p>
    <w:p w14:paraId="5904D6F5" w14:textId="77777777" w:rsidR="00327439" w:rsidRPr="00DE7A04" w:rsidRDefault="00327439" w:rsidP="00BD5EB7">
      <w:pPr>
        <w:ind w:left="360"/>
        <w:rPr>
          <w:rFonts w:eastAsia="Yu Gothic Light" w:cstheme="minorHAnsi"/>
          <w:lang w:eastAsia="en-CA"/>
        </w:rPr>
      </w:pPr>
    </w:p>
    <w:p w14:paraId="3E68C498" w14:textId="2A45F641" w:rsidR="00BD5EB7" w:rsidRPr="00DE7A04" w:rsidRDefault="00327439" w:rsidP="00BD5EB7">
      <w:pPr>
        <w:ind w:left="360"/>
        <w:rPr>
          <w:rFonts w:eastAsia="Yu Gothic Light" w:cstheme="minorHAnsi"/>
          <w:lang w:eastAsia="en-CA"/>
        </w:rPr>
      </w:pPr>
      <w:r w:rsidRPr="00DE7A04">
        <w:rPr>
          <w:rFonts w:eastAsia="Yu Gothic Light" w:cstheme="minorHAnsi"/>
          <w:noProof/>
          <w:lang w:eastAsia="en-CA"/>
        </w:rPr>
        <w:drawing>
          <wp:inline distT="0" distB="0" distL="0" distR="0" wp14:anchorId="6550005E" wp14:editId="2E6194FA">
            <wp:extent cx="5399914" cy="3152775"/>
            <wp:effectExtent l="0" t="0" r="0" b="0"/>
            <wp:docPr id="445546161" name="Picture 1" descr="A diagram of a company's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6161" name="Picture 1" descr="A diagram of a company's company's company&#10;&#10;Description automatically generated"/>
                    <pic:cNvPicPr/>
                  </pic:nvPicPr>
                  <pic:blipFill rotWithShape="1">
                    <a:blip r:embed="rId8"/>
                    <a:srcRect t="-1" r="2780" b="1037"/>
                    <a:stretch/>
                  </pic:blipFill>
                  <pic:spPr bwMode="auto">
                    <a:xfrm>
                      <a:off x="0" y="0"/>
                      <a:ext cx="5400675" cy="3153219"/>
                    </a:xfrm>
                    <a:prstGeom prst="rect">
                      <a:avLst/>
                    </a:prstGeom>
                    <a:ln>
                      <a:noFill/>
                    </a:ln>
                    <a:extLst>
                      <a:ext uri="{53640926-AAD7-44D8-BBD7-CCE9431645EC}">
                        <a14:shadowObscured xmlns:a14="http://schemas.microsoft.com/office/drawing/2010/main"/>
                      </a:ext>
                    </a:extLst>
                  </pic:spPr>
                </pic:pic>
              </a:graphicData>
            </a:graphic>
          </wp:inline>
        </w:drawing>
      </w:r>
    </w:p>
    <w:p w14:paraId="6A56E995" w14:textId="77777777" w:rsidR="00327439" w:rsidRPr="00DE7A04" w:rsidRDefault="00327439" w:rsidP="00BD5EB7">
      <w:pPr>
        <w:ind w:left="360"/>
        <w:rPr>
          <w:rFonts w:eastAsia="Yu Gothic Light" w:cstheme="minorHAnsi"/>
          <w:b/>
          <w:bCs/>
          <w:sz w:val="28"/>
          <w:szCs w:val="28"/>
          <w:lang w:eastAsia="en-CA"/>
        </w:rPr>
      </w:pPr>
    </w:p>
    <w:p w14:paraId="544AE35E" w14:textId="0F315A1A" w:rsidR="00BD5EB7" w:rsidRPr="00DE7A04" w:rsidRDefault="00BD5EB7" w:rsidP="003362E7">
      <w:pPr>
        <w:pStyle w:val="Heading2"/>
        <w:rPr>
          <w:rFonts w:asciiTheme="minorHAnsi" w:eastAsia="Yu Gothic Light" w:hAnsiTheme="minorHAnsi" w:cstheme="minorHAnsi"/>
          <w:lang w:eastAsia="en-CA"/>
        </w:rPr>
      </w:pPr>
      <w:bookmarkStart w:id="6" w:name="_Toc152866975"/>
      <w:r w:rsidRPr="00DE7A04">
        <w:rPr>
          <w:rFonts w:asciiTheme="minorHAnsi" w:eastAsia="Yu Gothic Light" w:hAnsiTheme="minorHAnsi" w:cstheme="minorHAnsi"/>
          <w:lang w:eastAsia="en-CA"/>
        </w:rPr>
        <w:t>SWOT</w:t>
      </w:r>
      <w:r w:rsidR="00327439" w:rsidRPr="00DE7A04">
        <w:rPr>
          <w:rFonts w:asciiTheme="minorHAnsi" w:eastAsia="Yu Gothic Light" w:hAnsiTheme="minorHAnsi" w:cstheme="minorHAnsi"/>
          <w:lang w:eastAsia="en-CA"/>
        </w:rPr>
        <w:t xml:space="preserve"> ANALYSIS</w:t>
      </w:r>
      <w:bookmarkEnd w:id="6"/>
    </w:p>
    <w:p w14:paraId="5801796B" w14:textId="77777777" w:rsidR="00BD5EB7" w:rsidRPr="00DE7A04" w:rsidRDefault="00BD5EB7" w:rsidP="00BD5EB7">
      <w:pPr>
        <w:ind w:left="360"/>
        <w:rPr>
          <w:rFonts w:eastAsia="Yu Gothic Light" w:cstheme="minorHAnsi"/>
          <w:b/>
          <w:bCs/>
          <w:sz w:val="28"/>
          <w:szCs w:val="28"/>
          <w:lang w:eastAsia="en-CA"/>
        </w:rPr>
      </w:pPr>
      <w:r w:rsidRPr="00DE7A04">
        <w:rPr>
          <w:rFonts w:eastAsia="Yu Gothic Light" w:cstheme="minorHAnsi"/>
          <w:b/>
          <w:bCs/>
          <w:noProof/>
          <w:sz w:val="28"/>
          <w:szCs w:val="28"/>
          <w:lang w:eastAsia="en-CA"/>
        </w:rPr>
        <w:drawing>
          <wp:inline distT="0" distB="0" distL="0" distR="0" wp14:anchorId="1DCA815D" wp14:editId="7CD19251">
            <wp:extent cx="5981700" cy="2660816"/>
            <wp:effectExtent l="0" t="0" r="0" b="6350"/>
            <wp:docPr id="305035002" name="Picture 1" descr="A diagram of a swot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002" name="Picture 1" descr="A diagram of a swot analysis&#10;&#10;Description automatically generated"/>
                    <pic:cNvPicPr/>
                  </pic:nvPicPr>
                  <pic:blipFill rotWithShape="1">
                    <a:blip r:embed="rId9"/>
                    <a:srcRect t="8542"/>
                    <a:stretch/>
                  </pic:blipFill>
                  <pic:spPr bwMode="auto">
                    <a:xfrm>
                      <a:off x="0" y="0"/>
                      <a:ext cx="5986563" cy="2662979"/>
                    </a:xfrm>
                    <a:prstGeom prst="rect">
                      <a:avLst/>
                    </a:prstGeom>
                    <a:ln>
                      <a:noFill/>
                    </a:ln>
                    <a:extLst>
                      <a:ext uri="{53640926-AAD7-44D8-BBD7-CCE9431645EC}">
                        <a14:shadowObscured xmlns:a14="http://schemas.microsoft.com/office/drawing/2010/main"/>
                      </a:ext>
                    </a:extLst>
                  </pic:spPr>
                </pic:pic>
              </a:graphicData>
            </a:graphic>
          </wp:inline>
        </w:drawing>
      </w:r>
    </w:p>
    <w:p w14:paraId="4B9BE9C4" w14:textId="77777777" w:rsidR="00BD5EB7" w:rsidRPr="00DE7A04" w:rsidRDefault="00BD5EB7" w:rsidP="00BD5EB7">
      <w:pPr>
        <w:ind w:left="360"/>
        <w:rPr>
          <w:rFonts w:eastAsia="Yu Gothic Light" w:cstheme="minorHAnsi"/>
          <w:b/>
          <w:bCs/>
          <w:sz w:val="28"/>
          <w:szCs w:val="28"/>
          <w:lang w:eastAsia="en-CA"/>
        </w:rPr>
      </w:pPr>
    </w:p>
    <w:p w14:paraId="3763F39F" w14:textId="77777777" w:rsidR="00BD5EB7" w:rsidRPr="00DE7A04" w:rsidRDefault="00BD5EB7" w:rsidP="00BD5EB7">
      <w:pPr>
        <w:ind w:left="360"/>
        <w:rPr>
          <w:rFonts w:eastAsia="Yu Gothic Light" w:cstheme="minorHAnsi"/>
          <w:b/>
          <w:bCs/>
          <w:sz w:val="28"/>
          <w:szCs w:val="28"/>
          <w:lang w:eastAsia="en-CA"/>
        </w:rPr>
      </w:pPr>
      <w:r w:rsidRPr="00DE7A04">
        <w:rPr>
          <w:rFonts w:eastAsia="Yu Gothic Light" w:cstheme="minorHAnsi"/>
          <w:b/>
          <w:bCs/>
          <w:noProof/>
          <w:sz w:val="28"/>
          <w:szCs w:val="28"/>
          <w:lang w:eastAsia="en-CA"/>
        </w:rPr>
        <w:drawing>
          <wp:inline distT="0" distB="0" distL="0" distR="0" wp14:anchorId="0EE71CD9" wp14:editId="534A6834">
            <wp:extent cx="5731510" cy="2553970"/>
            <wp:effectExtent l="0" t="0" r="2540" b="0"/>
            <wp:docPr id="1696620992" name="Picture 1" descr="A diagram of a business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0992" name="Picture 1" descr="A diagram of a business model&#10;&#10;Description automatically generated with medium confidence"/>
                    <pic:cNvPicPr/>
                  </pic:nvPicPr>
                  <pic:blipFill>
                    <a:blip r:embed="rId10"/>
                    <a:stretch>
                      <a:fillRect/>
                    </a:stretch>
                  </pic:blipFill>
                  <pic:spPr>
                    <a:xfrm>
                      <a:off x="0" y="0"/>
                      <a:ext cx="5731510" cy="2553970"/>
                    </a:xfrm>
                    <a:prstGeom prst="rect">
                      <a:avLst/>
                    </a:prstGeom>
                  </pic:spPr>
                </pic:pic>
              </a:graphicData>
            </a:graphic>
          </wp:inline>
        </w:drawing>
      </w:r>
    </w:p>
    <w:p w14:paraId="1085F86D" w14:textId="77777777" w:rsidR="00BD5EB7" w:rsidRPr="00DE7A04" w:rsidRDefault="00BD5EB7" w:rsidP="00BD5EB7">
      <w:pPr>
        <w:rPr>
          <w:rFonts w:eastAsia="Yu Gothic Light" w:cstheme="minorHAnsi"/>
          <w:lang w:eastAsia="en-CA"/>
        </w:rPr>
      </w:pPr>
    </w:p>
    <w:p w14:paraId="7E982305" w14:textId="2A44697E" w:rsidR="00BD5EB7" w:rsidRPr="00DE7A04" w:rsidRDefault="005A1B45" w:rsidP="008C3759">
      <w:pPr>
        <w:pStyle w:val="Heading1"/>
        <w:rPr>
          <w:rFonts w:asciiTheme="minorHAnsi" w:hAnsiTheme="minorHAnsi" w:cstheme="minorHAnsi"/>
          <w:lang w:val="en-US"/>
        </w:rPr>
      </w:pPr>
      <w:bookmarkStart w:id="7" w:name="_Toc152866976"/>
      <w:r w:rsidRPr="00DE7A04">
        <w:rPr>
          <w:rFonts w:asciiTheme="minorHAnsi" w:hAnsiTheme="minorHAnsi" w:cstheme="minorHAnsi"/>
          <w:lang w:val="en-US"/>
        </w:rPr>
        <w:t>PROBLEMS TO BE SOLVED</w:t>
      </w:r>
      <w:bookmarkEnd w:id="7"/>
    </w:p>
    <w:p w14:paraId="2D846437" w14:textId="77777777" w:rsidR="00BD5EB7" w:rsidRPr="00DE7A04" w:rsidRDefault="00BD5EB7" w:rsidP="00BD5EB7">
      <w:pPr>
        <w:rPr>
          <w:rFonts w:cstheme="minorHAnsi"/>
          <w:lang w:val="en-US"/>
        </w:rPr>
      </w:pPr>
      <w:r w:rsidRPr="00DE7A04">
        <w:rPr>
          <w:rFonts w:cstheme="minorHAnsi"/>
          <w:lang w:val="en-US"/>
        </w:rPr>
        <w:t>Scotia Bank's move towards payment technology to adopt the Unified Payments Interface (UPI) is a step ahead. One practical solution is integrating UPI, which provides an appropriate payment option for customers’ evolving demands. It enhances Scotiabank’s advantage by offering time and interoperable solutions that appeal to technology-loving clients interested in transaction fastness. UPI also supports cross-border transactions and makes payments more secure, thus boosting Scotiabank as a bank with cutting-edge technology (Jacob, 2021).</w:t>
      </w:r>
    </w:p>
    <w:p w14:paraId="4B054CF3" w14:textId="77777777" w:rsidR="00BD5EB7" w:rsidRPr="00DE7A04" w:rsidRDefault="00BD5EB7" w:rsidP="00BD5EB7">
      <w:pPr>
        <w:rPr>
          <w:rFonts w:cstheme="minorHAnsi"/>
          <w:lang w:val="en-US"/>
        </w:rPr>
      </w:pPr>
      <w:r w:rsidRPr="00DE7A04">
        <w:rPr>
          <w:rFonts w:cstheme="minorHAnsi"/>
          <w:lang w:val="en-US"/>
        </w:rPr>
        <w:t xml:space="preserve">However, before implementing UPI, there should be an analysis of costs/benefits, market demand, risks, legal issues, etc. Further, UPI portrays a transition towards digital banking tailored to serving customers’ needs. Scotiabank is an intelligent, results-oriented industrial manager who puts </w:t>
      </w:r>
      <w:r w:rsidRPr="00DE7A04">
        <w:rPr>
          <w:rFonts w:cstheme="minorHAnsi"/>
          <w:lang w:val="en-US"/>
        </w:rPr>
        <w:lastRenderedPageBreak/>
        <w:t>customer satisfaction first through accepting payments, productivity, and conformity to the business environment. (Jacob, 2021).</w:t>
      </w:r>
    </w:p>
    <w:p w14:paraId="2565DE3F" w14:textId="77777777" w:rsidR="00BD5EB7" w:rsidRPr="00DE7A04" w:rsidRDefault="00BD5EB7" w:rsidP="00BD5EB7">
      <w:pPr>
        <w:rPr>
          <w:rFonts w:cstheme="minorHAnsi"/>
          <w:lang w:val="en-US"/>
        </w:rPr>
      </w:pPr>
      <w:r w:rsidRPr="00DE7A04">
        <w:rPr>
          <w:rFonts w:cstheme="minorHAnsi"/>
          <w:lang w:val="en-US"/>
        </w:rPr>
        <w:t xml:space="preserve">The thorough answer highlights Scotiabank's deliberate implementation of the Unified Payments Interface (UPI) payment system, showcasing the bank as progressive and committed to maintaining its lead in the ever-changing financial industry. The language emphasizes the bank's proactive responsiveness to changing consumer preferences and new technology to keep a competitive advantage and satisfy customer expectations. </w:t>
      </w:r>
      <w:r w:rsidRPr="00DE7A04">
        <w:rPr>
          <w:rFonts w:cstheme="minorHAnsi"/>
          <w:sz w:val="24"/>
          <w:szCs w:val="24"/>
        </w:rPr>
        <w:t>(Unified Payments Interface, 2023)</w:t>
      </w:r>
    </w:p>
    <w:p w14:paraId="500BD3CE" w14:textId="77777777" w:rsidR="00BD5EB7" w:rsidRPr="00DE7A04" w:rsidRDefault="00BD5EB7" w:rsidP="00BD5EB7">
      <w:pPr>
        <w:rPr>
          <w:rFonts w:cstheme="minorHAnsi"/>
          <w:lang w:val="en-US"/>
        </w:rPr>
      </w:pPr>
      <w:r w:rsidRPr="00DE7A04">
        <w:rPr>
          <w:rFonts w:cstheme="minorHAnsi"/>
          <w:lang w:val="en-US"/>
        </w:rPr>
        <w:t xml:space="preserve">The complete list of advantages of Scotiabank's UPI deployment is provided, emphasizing how a secure payment environment will improve the client experience. UPI is promoted to boost client retention, loyalty, and satisfaction. The statement also highlights Scotiabank's competitive edge, demonstrating its commitment to cost-effectiveness and innovation compared to conventional payment options. The total effect is described as a complex strategic choice affecting financial industry practitioners and academics. </w:t>
      </w:r>
      <w:r w:rsidRPr="00DE7A04">
        <w:rPr>
          <w:rFonts w:cstheme="minorHAnsi"/>
          <w:sz w:val="24"/>
          <w:szCs w:val="24"/>
        </w:rPr>
        <w:t>(Unified Payments Interface, 2023)</w:t>
      </w:r>
    </w:p>
    <w:p w14:paraId="70C95329" w14:textId="77777777" w:rsidR="00BD5EB7" w:rsidRPr="00DE7A04" w:rsidRDefault="00BD5EB7" w:rsidP="00BD5EB7">
      <w:pPr>
        <w:rPr>
          <w:rFonts w:cstheme="minorHAnsi"/>
          <w:lang w:val="en-US"/>
        </w:rPr>
      </w:pPr>
    </w:p>
    <w:p w14:paraId="5F72D040" w14:textId="77777777" w:rsidR="00BD5EB7" w:rsidRPr="00DE7A04" w:rsidRDefault="00BD5EB7" w:rsidP="00BD5EB7">
      <w:pPr>
        <w:rPr>
          <w:rFonts w:cstheme="minorHAnsi"/>
          <w:lang w:val="en-US"/>
        </w:rPr>
      </w:pPr>
      <w:bookmarkStart w:id="8" w:name="_Toc146361648"/>
    </w:p>
    <w:p w14:paraId="59B6D113" w14:textId="2EB6FE12" w:rsidR="00BD5EB7" w:rsidRPr="00DE7A04" w:rsidRDefault="00BD5EB7" w:rsidP="00327439">
      <w:pPr>
        <w:rPr>
          <w:rFonts w:cstheme="minorHAnsi"/>
          <w:b/>
          <w:bCs/>
          <w:sz w:val="32"/>
          <w:szCs w:val="32"/>
          <w:lang w:val="en-US"/>
        </w:rPr>
      </w:pPr>
      <w:r w:rsidRPr="00DE7A04">
        <w:rPr>
          <w:rFonts w:cstheme="minorHAnsi"/>
          <w:b/>
          <w:bCs/>
          <w:sz w:val="32"/>
          <w:szCs w:val="32"/>
          <w:lang w:val="en-US"/>
        </w:rPr>
        <w:t>Project selected</w:t>
      </w:r>
      <w:bookmarkEnd w:id="8"/>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81"/>
      </w:tblGrid>
      <w:tr w:rsidR="00BD5EB7" w:rsidRPr="00DE7A04" w14:paraId="1D7EBDEC" w14:textId="77777777" w:rsidTr="00BD5EB7">
        <w:trPr>
          <w:trHeight w:val="425"/>
        </w:trPr>
        <w:tc>
          <w:tcPr>
            <w:tcW w:w="9781" w:type="dxa"/>
          </w:tcPr>
          <w:p w14:paraId="557FA8E2" w14:textId="77777777" w:rsidR="00BD5EB7" w:rsidRPr="00DE7A04" w:rsidRDefault="00BD5EB7" w:rsidP="007968AE">
            <w:pPr>
              <w:rPr>
                <w:rFonts w:cstheme="minorHAnsi"/>
              </w:rPr>
            </w:pPr>
            <w:r w:rsidRPr="00DE7A04">
              <w:rPr>
                <w:rFonts w:cstheme="minorHAnsi"/>
                <w:b/>
                <w:bCs/>
              </w:rPr>
              <w:t>Project Title</w:t>
            </w:r>
            <w:r w:rsidRPr="00DE7A04">
              <w:rPr>
                <w:rFonts w:cstheme="minorHAnsi"/>
              </w:rPr>
              <w:t xml:space="preserve">: </w:t>
            </w:r>
            <w:r w:rsidRPr="00DE7A04">
              <w:rPr>
                <w:rFonts w:cstheme="minorHAnsi"/>
              </w:rPr>
              <w:tab/>
              <w:t>Scotia UPI System</w:t>
            </w:r>
          </w:p>
        </w:tc>
      </w:tr>
      <w:tr w:rsidR="00BD5EB7" w:rsidRPr="00DE7A04" w14:paraId="5A70030C" w14:textId="77777777" w:rsidTr="00BD5EB7">
        <w:trPr>
          <w:trHeight w:val="411"/>
        </w:trPr>
        <w:tc>
          <w:tcPr>
            <w:tcW w:w="9781" w:type="dxa"/>
          </w:tcPr>
          <w:p w14:paraId="2248B5B7" w14:textId="08C6969F" w:rsidR="00BD5EB7" w:rsidRPr="00DE7A04" w:rsidRDefault="00BD5EB7" w:rsidP="007968AE">
            <w:pPr>
              <w:rPr>
                <w:rFonts w:cstheme="minorHAnsi"/>
              </w:rPr>
            </w:pPr>
            <w:r w:rsidRPr="00DE7A04">
              <w:rPr>
                <w:rFonts w:cstheme="minorHAnsi"/>
                <w:b/>
                <w:bCs/>
              </w:rPr>
              <w:t xml:space="preserve">Project Start Date: </w:t>
            </w:r>
            <w:r w:rsidRPr="00DE7A04">
              <w:rPr>
                <w:rFonts w:cstheme="minorHAnsi"/>
              </w:rPr>
              <w:t xml:space="preserve">September 12, </w:t>
            </w:r>
            <w:r w:rsidR="00EB101F" w:rsidRPr="00DE7A04">
              <w:rPr>
                <w:rFonts w:cstheme="minorHAnsi"/>
              </w:rPr>
              <w:t xml:space="preserve">2023 </w:t>
            </w:r>
            <w:r w:rsidRPr="00DE7A04">
              <w:rPr>
                <w:rFonts w:cstheme="minorHAnsi"/>
              </w:rPr>
              <w:t xml:space="preserve">              </w:t>
            </w:r>
            <w:r w:rsidRPr="00DE7A04">
              <w:rPr>
                <w:rFonts w:cstheme="minorHAnsi"/>
                <w:b/>
                <w:bCs/>
              </w:rPr>
              <w:t>Projected Finish Date:</w:t>
            </w:r>
            <w:r w:rsidRPr="00DE7A04">
              <w:rPr>
                <w:rFonts w:cstheme="minorHAnsi"/>
              </w:rPr>
              <w:t xml:space="preserve"> December 14, 2023</w:t>
            </w:r>
          </w:p>
        </w:tc>
      </w:tr>
      <w:tr w:rsidR="00BD5EB7" w:rsidRPr="00DE7A04" w14:paraId="0FB2427E" w14:textId="77777777" w:rsidTr="00BD5EB7">
        <w:trPr>
          <w:trHeight w:val="536"/>
        </w:trPr>
        <w:tc>
          <w:tcPr>
            <w:tcW w:w="9781" w:type="dxa"/>
          </w:tcPr>
          <w:p w14:paraId="1631CDD6" w14:textId="1D0547CD" w:rsidR="00BD5EB7" w:rsidRPr="00DE7A04" w:rsidRDefault="00BD5EB7" w:rsidP="007968AE">
            <w:pPr>
              <w:rPr>
                <w:rFonts w:cstheme="minorHAnsi"/>
                <w:b/>
                <w:bCs/>
                <w:szCs w:val="20"/>
              </w:rPr>
            </w:pPr>
            <w:r w:rsidRPr="00DE7A04">
              <w:rPr>
                <w:rFonts w:cstheme="minorHAnsi"/>
                <w:b/>
                <w:bCs/>
                <w:szCs w:val="20"/>
              </w:rPr>
              <w:t xml:space="preserve">Budget Information: 5.4 </w:t>
            </w:r>
            <w:r w:rsidR="00CF2124" w:rsidRPr="00DE7A04">
              <w:rPr>
                <w:rFonts w:cstheme="minorHAnsi"/>
                <w:b/>
                <w:bCs/>
                <w:szCs w:val="20"/>
              </w:rPr>
              <w:t>billion</w:t>
            </w:r>
            <w:r w:rsidRPr="00DE7A04">
              <w:rPr>
                <w:rFonts w:cstheme="minorHAnsi"/>
                <w:b/>
                <w:bCs/>
                <w:szCs w:val="20"/>
              </w:rPr>
              <w:t xml:space="preserve"> Dollars</w:t>
            </w:r>
          </w:p>
        </w:tc>
      </w:tr>
      <w:tr w:rsidR="00BD5EB7" w:rsidRPr="00DE7A04" w14:paraId="522C529C" w14:textId="77777777" w:rsidTr="00BD5EB7">
        <w:trPr>
          <w:trHeight w:val="425"/>
        </w:trPr>
        <w:tc>
          <w:tcPr>
            <w:tcW w:w="9781" w:type="dxa"/>
          </w:tcPr>
          <w:p w14:paraId="44AD94A5" w14:textId="77777777" w:rsidR="00BD5EB7" w:rsidRPr="00DE7A04" w:rsidRDefault="00BD5EB7" w:rsidP="007968AE">
            <w:pPr>
              <w:rPr>
                <w:rFonts w:cstheme="minorHAnsi"/>
              </w:rPr>
            </w:pPr>
            <w:r w:rsidRPr="00DE7A04">
              <w:rPr>
                <w:rFonts w:cstheme="minorHAnsi"/>
                <w:b/>
                <w:bCs/>
              </w:rPr>
              <w:t>Project Manager:</w:t>
            </w:r>
            <w:r w:rsidRPr="00DE7A04">
              <w:rPr>
                <w:rFonts w:cstheme="minorHAnsi"/>
              </w:rPr>
              <w:t xml:space="preserve"> Abimbola Sanni, 513 (226) 5678, asanni5932@conestogac.on.ca</w:t>
            </w:r>
          </w:p>
        </w:tc>
      </w:tr>
      <w:tr w:rsidR="00BD5EB7" w:rsidRPr="00DE7A04" w14:paraId="07D00FDD" w14:textId="77777777" w:rsidTr="00BD5EB7">
        <w:trPr>
          <w:trHeight w:val="1635"/>
        </w:trPr>
        <w:tc>
          <w:tcPr>
            <w:tcW w:w="9781" w:type="dxa"/>
          </w:tcPr>
          <w:p w14:paraId="096A0E41" w14:textId="77777777" w:rsidR="00BD5EB7" w:rsidRPr="00DE7A04" w:rsidRDefault="00BD5EB7" w:rsidP="007968AE">
            <w:pPr>
              <w:spacing w:after="0"/>
              <w:rPr>
                <w:rFonts w:cstheme="minorHAnsi"/>
                <w:b/>
                <w:bCs/>
              </w:rPr>
            </w:pPr>
            <w:r w:rsidRPr="00DE7A04">
              <w:rPr>
                <w:rFonts w:cstheme="minorHAnsi"/>
                <w:b/>
                <w:bCs/>
              </w:rPr>
              <w:t xml:space="preserve">Project Objectives: </w:t>
            </w:r>
          </w:p>
          <w:p w14:paraId="44B19673" w14:textId="77777777" w:rsidR="00BD5EB7" w:rsidRPr="00DE7A04" w:rsidRDefault="00BD5EB7" w:rsidP="00BD5EB7">
            <w:pPr>
              <w:numPr>
                <w:ilvl w:val="0"/>
                <w:numId w:val="5"/>
              </w:numPr>
              <w:spacing w:after="0" w:line="240" w:lineRule="auto"/>
              <w:rPr>
                <w:rFonts w:cstheme="minorHAnsi"/>
              </w:rPr>
            </w:pPr>
            <w:r w:rsidRPr="00DE7A04">
              <w:rPr>
                <w:rFonts w:cstheme="minorHAnsi"/>
              </w:rPr>
              <w:t>Integrated the UPI payment mechanism into Scotiabank's infrastructure successfully.</w:t>
            </w:r>
          </w:p>
          <w:p w14:paraId="6BE59483" w14:textId="77777777" w:rsidR="00BD5EB7" w:rsidRPr="00DE7A04" w:rsidRDefault="00BD5EB7" w:rsidP="00BD5EB7">
            <w:pPr>
              <w:numPr>
                <w:ilvl w:val="0"/>
                <w:numId w:val="5"/>
              </w:numPr>
              <w:spacing w:after="0" w:line="240" w:lineRule="auto"/>
              <w:rPr>
                <w:rFonts w:cstheme="minorHAnsi"/>
              </w:rPr>
            </w:pPr>
            <w:r w:rsidRPr="00DE7A04">
              <w:rPr>
                <w:rFonts w:cstheme="minorHAnsi"/>
              </w:rPr>
              <w:t>Our clients enjoy prompt, secure, and unbreakable payment terms.</w:t>
            </w:r>
          </w:p>
          <w:p w14:paraId="617F6484" w14:textId="77777777" w:rsidR="00BD5EB7" w:rsidRPr="00DE7A04" w:rsidRDefault="00BD5EB7" w:rsidP="00BD5EB7">
            <w:pPr>
              <w:numPr>
                <w:ilvl w:val="0"/>
                <w:numId w:val="5"/>
              </w:numPr>
              <w:spacing w:after="0" w:line="240" w:lineRule="auto"/>
              <w:rPr>
                <w:rFonts w:cstheme="minorHAnsi"/>
              </w:rPr>
            </w:pPr>
            <w:r w:rsidRPr="00DE7A04">
              <w:rPr>
                <w:rFonts w:cstheme="minorHAnsi"/>
              </w:rPr>
              <w:t>Use innovation to get a competitive edge in the financial sector.</w:t>
            </w:r>
          </w:p>
          <w:p w14:paraId="6F4010C4" w14:textId="77777777" w:rsidR="00BD5EB7" w:rsidRPr="00DE7A04" w:rsidRDefault="00BD5EB7" w:rsidP="00BD5EB7">
            <w:pPr>
              <w:numPr>
                <w:ilvl w:val="0"/>
                <w:numId w:val="5"/>
              </w:numPr>
              <w:spacing w:after="0" w:line="240" w:lineRule="auto"/>
              <w:rPr>
                <w:rFonts w:cstheme="minorHAnsi"/>
              </w:rPr>
            </w:pPr>
            <w:r w:rsidRPr="00DE7A04">
              <w:rPr>
                <w:rFonts w:cstheme="minorHAnsi"/>
              </w:rPr>
              <w:t>To increase production while lowering operational expenses with improved interest.</w:t>
            </w:r>
          </w:p>
        </w:tc>
      </w:tr>
      <w:tr w:rsidR="00BD5EB7" w:rsidRPr="00DE7A04" w14:paraId="050C570D" w14:textId="77777777" w:rsidTr="00BD5EB7">
        <w:trPr>
          <w:trHeight w:val="1026"/>
        </w:trPr>
        <w:tc>
          <w:tcPr>
            <w:tcW w:w="9781" w:type="dxa"/>
          </w:tcPr>
          <w:p w14:paraId="53FD510C" w14:textId="77777777" w:rsidR="00BD5EB7" w:rsidRPr="00DE7A04" w:rsidRDefault="00BD5EB7" w:rsidP="007968AE">
            <w:pPr>
              <w:spacing w:after="0"/>
              <w:rPr>
                <w:rFonts w:cstheme="minorHAnsi"/>
                <w:b/>
                <w:bCs/>
              </w:rPr>
            </w:pPr>
            <w:r w:rsidRPr="00DE7A04">
              <w:rPr>
                <w:rFonts w:cstheme="minorHAnsi"/>
                <w:b/>
                <w:bCs/>
              </w:rPr>
              <w:t xml:space="preserve">Success Criteria: </w:t>
            </w:r>
          </w:p>
          <w:p w14:paraId="381B294E" w14:textId="77777777" w:rsidR="00BD5EB7" w:rsidRPr="00DE7A04" w:rsidRDefault="00BD5EB7" w:rsidP="007968AE">
            <w:pPr>
              <w:spacing w:after="0"/>
              <w:rPr>
                <w:rFonts w:cstheme="minorHAnsi"/>
              </w:rPr>
            </w:pPr>
            <w:r w:rsidRPr="00DE7A04">
              <w:rPr>
                <w:rFonts w:cstheme="minorHAnsi"/>
              </w:rPr>
              <w:t>The UPI project's primary objectives are to enhance user experience, guarantee transaction reliability, save operating costs, increase Scotiabank's market share, and finish the project on schedule and under budget.</w:t>
            </w:r>
          </w:p>
        </w:tc>
      </w:tr>
      <w:tr w:rsidR="00BD5EB7" w:rsidRPr="00DE7A04" w14:paraId="12A5C1E8" w14:textId="77777777" w:rsidTr="00BD5EB7">
        <w:trPr>
          <w:trHeight w:val="2737"/>
        </w:trPr>
        <w:tc>
          <w:tcPr>
            <w:tcW w:w="9781" w:type="dxa"/>
          </w:tcPr>
          <w:p w14:paraId="45744CAA" w14:textId="77777777" w:rsidR="00BD5EB7" w:rsidRPr="00DE7A04" w:rsidRDefault="00BD5EB7" w:rsidP="007968AE">
            <w:pPr>
              <w:spacing w:after="0"/>
              <w:rPr>
                <w:rFonts w:cstheme="minorHAnsi"/>
                <w:b/>
                <w:bCs/>
              </w:rPr>
            </w:pPr>
            <w:r w:rsidRPr="00DE7A04">
              <w:rPr>
                <w:rFonts w:cstheme="minorHAnsi"/>
                <w:b/>
                <w:bCs/>
              </w:rPr>
              <w:t>Approach</w:t>
            </w:r>
          </w:p>
          <w:p w14:paraId="19ADDF6A" w14:textId="77777777" w:rsidR="00BD5EB7" w:rsidRPr="00DE7A04" w:rsidRDefault="00BD5EB7" w:rsidP="00BD5EB7">
            <w:pPr>
              <w:numPr>
                <w:ilvl w:val="0"/>
                <w:numId w:val="6"/>
              </w:numPr>
              <w:spacing w:after="0" w:line="240" w:lineRule="auto"/>
              <w:rPr>
                <w:rFonts w:cstheme="minorHAnsi"/>
              </w:rPr>
            </w:pPr>
            <w:r w:rsidRPr="00DE7A04">
              <w:rPr>
                <w:rFonts w:cstheme="minorHAnsi"/>
              </w:rPr>
              <w:t>We will start extensive planning, including risk communication methods and assembling a varied project team.</w:t>
            </w:r>
          </w:p>
          <w:p w14:paraId="3E60AE30" w14:textId="77777777" w:rsidR="00BD5EB7" w:rsidRPr="00DE7A04" w:rsidRDefault="00BD5EB7" w:rsidP="00BD5EB7">
            <w:pPr>
              <w:numPr>
                <w:ilvl w:val="0"/>
                <w:numId w:val="6"/>
              </w:numPr>
              <w:spacing w:after="0" w:line="240" w:lineRule="auto"/>
              <w:rPr>
                <w:rFonts w:cstheme="minorHAnsi"/>
              </w:rPr>
            </w:pPr>
            <w:r w:rsidRPr="00DE7A04">
              <w:rPr>
                <w:rFonts w:cstheme="minorHAnsi"/>
              </w:rPr>
              <w:t>We will collaborate extensively with all involved parties to fully comprehend their needs, as this will direct UPI's design, development, and meticulous testing.</w:t>
            </w:r>
          </w:p>
          <w:p w14:paraId="1E07489F" w14:textId="77777777" w:rsidR="00BD5EB7" w:rsidRPr="00DE7A04" w:rsidRDefault="00BD5EB7" w:rsidP="00BD5EB7">
            <w:pPr>
              <w:numPr>
                <w:ilvl w:val="0"/>
                <w:numId w:val="6"/>
              </w:numPr>
              <w:spacing w:after="0" w:line="240" w:lineRule="auto"/>
              <w:rPr>
                <w:rFonts w:cstheme="minorHAnsi"/>
              </w:rPr>
            </w:pPr>
            <w:r w:rsidRPr="00DE7A04">
              <w:rPr>
                <w:rFonts w:cstheme="minorHAnsi"/>
              </w:rPr>
              <w:t xml:space="preserve">Train staff, notify clients, and roll out the system gradually when approval has been obtained and signed off. </w:t>
            </w:r>
          </w:p>
          <w:p w14:paraId="1879C5CB" w14:textId="77777777" w:rsidR="00BD5EB7" w:rsidRPr="00DE7A04" w:rsidRDefault="00BD5EB7" w:rsidP="00BD5EB7">
            <w:pPr>
              <w:numPr>
                <w:ilvl w:val="0"/>
                <w:numId w:val="6"/>
              </w:numPr>
              <w:spacing w:after="0" w:line="240" w:lineRule="auto"/>
              <w:rPr>
                <w:rFonts w:cstheme="minorHAnsi"/>
              </w:rPr>
            </w:pPr>
            <w:r w:rsidRPr="00DE7A04">
              <w:rPr>
                <w:rFonts w:cstheme="minorHAnsi"/>
              </w:rPr>
              <w:t>Monitor performance continuously and make necessary adjustments based on input until the project is completed.</w:t>
            </w:r>
          </w:p>
        </w:tc>
      </w:tr>
    </w:tbl>
    <w:p w14:paraId="06941F00" w14:textId="77777777" w:rsidR="00BD5EB7" w:rsidRPr="00DE7A04" w:rsidRDefault="00BD5EB7" w:rsidP="00BD5EB7">
      <w:pPr>
        <w:rPr>
          <w:rFonts w:cstheme="minorHAnsi"/>
          <w:lang w:val="en-US"/>
        </w:rPr>
      </w:pPr>
    </w:p>
    <w:p w14:paraId="08B08BDF" w14:textId="77777777" w:rsidR="003140AC" w:rsidRPr="00DE7A04" w:rsidRDefault="003140AC" w:rsidP="00BD5EB7">
      <w:pPr>
        <w:rPr>
          <w:rFonts w:cstheme="minorHAnsi"/>
          <w:lang w:val="en-US"/>
        </w:rPr>
      </w:pPr>
    </w:p>
    <w:p w14:paraId="1B4FD990" w14:textId="1D12804F" w:rsidR="003140AC" w:rsidRPr="00DE7A04" w:rsidRDefault="00946329" w:rsidP="008C3759">
      <w:pPr>
        <w:pStyle w:val="Heading1"/>
        <w:rPr>
          <w:rFonts w:asciiTheme="minorHAnsi" w:hAnsiTheme="minorHAnsi" w:cstheme="minorHAnsi"/>
          <w:lang w:val="en-US"/>
        </w:rPr>
      </w:pPr>
      <w:bookmarkStart w:id="9" w:name="_Toc152866977"/>
      <w:r w:rsidRPr="00DE7A04">
        <w:rPr>
          <w:rFonts w:asciiTheme="minorHAnsi" w:hAnsiTheme="minorHAnsi" w:cstheme="minorHAnsi"/>
          <w:lang w:val="en-US"/>
        </w:rPr>
        <w:lastRenderedPageBreak/>
        <w:t>REQUIREMENTS</w:t>
      </w:r>
      <w:bookmarkEnd w:id="9"/>
    </w:p>
    <w:tbl>
      <w:tblPr>
        <w:tblpPr w:leftFromText="180" w:rightFromText="180" w:vertAnchor="text" w:horzAnchor="margin" w:tblpY="350"/>
        <w:tblW w:w="5365" w:type="pct"/>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14" w:type="dxa"/>
          <w:bottom w:w="72" w:type="dxa"/>
        </w:tblCellMar>
        <w:tblLook w:val="0620" w:firstRow="1" w:lastRow="0" w:firstColumn="0" w:lastColumn="0" w:noHBand="1" w:noVBand="1"/>
      </w:tblPr>
      <w:tblGrid>
        <w:gridCol w:w="799"/>
        <w:gridCol w:w="8875"/>
      </w:tblGrid>
      <w:tr w:rsidR="003140AC" w:rsidRPr="00DE7A04" w14:paraId="430EBDCB" w14:textId="77777777" w:rsidTr="007968AE">
        <w:tc>
          <w:tcPr>
            <w:tcW w:w="413" w:type="pct"/>
            <w:tcBorders>
              <w:top w:val="single" w:sz="4" w:space="0" w:color="5B9BD5"/>
              <w:left w:val="single" w:sz="4" w:space="0" w:color="5B9BD5"/>
              <w:bottom w:val="single" w:sz="4" w:space="0" w:color="5B9BD5"/>
              <w:right w:val="nil"/>
            </w:tcBorders>
            <w:shd w:val="clear" w:color="auto" w:fill="5B9BD5"/>
            <w:hideMark/>
          </w:tcPr>
          <w:p w14:paraId="615A2A46" w14:textId="77777777" w:rsidR="003140AC" w:rsidRPr="00DE7A04" w:rsidRDefault="003140AC" w:rsidP="007968AE">
            <w:pPr>
              <w:rPr>
                <w:rFonts w:eastAsia="Calibri" w:cstheme="minorHAnsi"/>
                <w:b/>
                <w:bCs/>
                <w:color w:val="FFFFFF"/>
                <w:szCs w:val="26"/>
              </w:rPr>
            </w:pPr>
            <w:r w:rsidRPr="00DE7A04">
              <w:rPr>
                <w:rFonts w:eastAsia="Calibri" w:cstheme="minorHAnsi"/>
                <w:b/>
                <w:bCs/>
                <w:color w:val="FFFFFF"/>
              </w:rPr>
              <w:t>ID</w:t>
            </w:r>
          </w:p>
        </w:tc>
        <w:tc>
          <w:tcPr>
            <w:tcW w:w="4587" w:type="pct"/>
            <w:tcBorders>
              <w:top w:val="single" w:sz="4" w:space="0" w:color="5B9BD5"/>
              <w:left w:val="nil"/>
              <w:bottom w:val="single" w:sz="4" w:space="0" w:color="5B9BD5"/>
              <w:right w:val="single" w:sz="4" w:space="0" w:color="5B9BD5"/>
            </w:tcBorders>
            <w:shd w:val="clear" w:color="auto" w:fill="5B9BD5"/>
            <w:hideMark/>
          </w:tcPr>
          <w:p w14:paraId="5B14ABC6" w14:textId="3341E45D" w:rsidR="003140AC" w:rsidRPr="00DE7A04" w:rsidRDefault="00946329" w:rsidP="00946329">
            <w:pPr>
              <w:rPr>
                <w:rFonts w:cstheme="minorHAnsi"/>
              </w:rPr>
            </w:pPr>
            <w:r w:rsidRPr="00DE7A04">
              <w:rPr>
                <w:rFonts w:eastAsia="Calibri" w:cstheme="minorHAnsi"/>
                <w:b/>
                <w:bCs/>
                <w:color w:val="FFFFFF"/>
              </w:rPr>
              <w:t>FUNCTIONAL REQUIREMENTS</w:t>
            </w:r>
          </w:p>
        </w:tc>
      </w:tr>
      <w:tr w:rsidR="003140AC" w:rsidRPr="00DE7A04" w14:paraId="6E1FFF2B"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2794000C" w14:textId="77777777" w:rsidR="003140AC" w:rsidRPr="00DE7A04" w:rsidRDefault="003140AC" w:rsidP="006F2CB6">
            <w:pPr>
              <w:spacing w:after="0"/>
              <w:rPr>
                <w:rFonts w:eastAsia="Calibri" w:cstheme="minorHAnsi"/>
                <w:szCs w:val="26"/>
              </w:rPr>
            </w:pPr>
            <w:r w:rsidRPr="00DE7A04">
              <w:rPr>
                <w:rFonts w:eastAsia="Calibri" w:cstheme="minorHAnsi"/>
              </w:rPr>
              <w:t>FR-01</w:t>
            </w:r>
          </w:p>
        </w:tc>
        <w:tc>
          <w:tcPr>
            <w:tcW w:w="4587" w:type="pct"/>
            <w:tcBorders>
              <w:top w:val="single" w:sz="4" w:space="0" w:color="9CC2E5"/>
              <w:left w:val="single" w:sz="4" w:space="0" w:color="9CC2E5"/>
              <w:bottom w:val="single" w:sz="4" w:space="0" w:color="9CC2E5"/>
              <w:right w:val="single" w:sz="4" w:space="0" w:color="9CC2E5"/>
            </w:tcBorders>
            <w:hideMark/>
          </w:tcPr>
          <w:p w14:paraId="73D28407" w14:textId="77777777" w:rsidR="003140AC" w:rsidRPr="00DE7A04" w:rsidRDefault="003140AC" w:rsidP="006F2CB6">
            <w:pPr>
              <w:spacing w:after="0"/>
              <w:rPr>
                <w:rFonts w:eastAsia="Calibri" w:cstheme="minorHAnsi"/>
              </w:rPr>
            </w:pPr>
            <w:r w:rsidRPr="00DE7A04">
              <w:rPr>
                <w:rFonts w:eastAsia="Calibri" w:cstheme="minorHAnsi"/>
                <w:b/>
                <w:bCs/>
              </w:rPr>
              <w:t>Enrolments of Users in UPI Services</w:t>
            </w:r>
            <w:r w:rsidRPr="00DE7A04">
              <w:rPr>
                <w:rFonts w:eastAsia="Calibri" w:cstheme="minorHAnsi"/>
                <w:b/>
                <w:bCs/>
              </w:rPr>
              <w:br/>
            </w:r>
            <w:r w:rsidRPr="00DE7A04">
              <w:rPr>
                <w:rFonts w:eastAsia="Calibri" w:cstheme="minorHAnsi"/>
              </w:rPr>
              <w:t>By verifying their identity and linking their bank account and cell phone number, users may effortlessly sign up for UPI services. Through this procedure, consumers may ensure authorized transactions by creating a UPI ID and setting up their accounts for transactions.</w:t>
            </w:r>
          </w:p>
        </w:tc>
      </w:tr>
      <w:tr w:rsidR="003140AC" w:rsidRPr="00DE7A04" w14:paraId="261C96BA"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5C8D13EC" w14:textId="77777777" w:rsidR="003140AC" w:rsidRPr="00DE7A04" w:rsidRDefault="003140AC" w:rsidP="006F2CB6">
            <w:pPr>
              <w:spacing w:after="0"/>
              <w:rPr>
                <w:rFonts w:eastAsia="Calibri" w:cstheme="minorHAnsi"/>
                <w:lang w:val="en-US"/>
              </w:rPr>
            </w:pPr>
            <w:r w:rsidRPr="00DE7A04">
              <w:rPr>
                <w:rFonts w:eastAsia="Calibri" w:cstheme="minorHAnsi"/>
              </w:rPr>
              <w:t>FR-02</w:t>
            </w:r>
          </w:p>
        </w:tc>
        <w:tc>
          <w:tcPr>
            <w:tcW w:w="4587" w:type="pct"/>
            <w:tcBorders>
              <w:top w:val="single" w:sz="4" w:space="0" w:color="9CC2E5"/>
              <w:left w:val="single" w:sz="4" w:space="0" w:color="9CC2E5"/>
              <w:bottom w:val="single" w:sz="4" w:space="0" w:color="9CC2E5"/>
              <w:right w:val="single" w:sz="4" w:space="0" w:color="9CC2E5"/>
            </w:tcBorders>
            <w:hideMark/>
          </w:tcPr>
          <w:p w14:paraId="2B4235F4" w14:textId="77777777" w:rsidR="003140AC" w:rsidRPr="00DE7A04" w:rsidRDefault="003140AC" w:rsidP="006F2CB6">
            <w:pPr>
              <w:spacing w:after="0"/>
              <w:rPr>
                <w:rFonts w:eastAsia="Calibri" w:cstheme="minorHAnsi"/>
              </w:rPr>
            </w:pPr>
            <w:r w:rsidRPr="00DE7A04">
              <w:rPr>
                <w:rFonts w:eastAsia="Calibri" w:cstheme="minorHAnsi"/>
                <w:b/>
                <w:bCs/>
              </w:rPr>
              <w:t>Initiation of UPI Transactions</w:t>
            </w:r>
            <w:r w:rsidRPr="00DE7A04">
              <w:rPr>
                <w:rFonts w:eastAsia="Calibri" w:cstheme="minorHAnsi"/>
                <w:b/>
                <w:bCs/>
              </w:rPr>
              <w:br/>
            </w:r>
            <w:r w:rsidRPr="00DE7A04">
              <w:rPr>
                <w:rFonts w:eastAsia="Calibri" w:cstheme="minorHAnsi"/>
              </w:rPr>
              <w:t>Users should be able to initiate transactions by entering the receiver's UPI ID, selecting the bank account that goes with it, and entering the desired transfer amount into the system. With the use of this service, users may transmit money via UPI.</w:t>
            </w:r>
          </w:p>
        </w:tc>
      </w:tr>
      <w:tr w:rsidR="003140AC" w:rsidRPr="00DE7A04" w14:paraId="0382E4D7"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31CF232E" w14:textId="77777777" w:rsidR="003140AC" w:rsidRPr="00DE7A04" w:rsidRDefault="003140AC" w:rsidP="006F2CB6">
            <w:pPr>
              <w:spacing w:after="0"/>
              <w:rPr>
                <w:rFonts w:eastAsia="Calibri" w:cstheme="minorHAnsi"/>
                <w:lang w:val="en-US"/>
              </w:rPr>
            </w:pPr>
            <w:r w:rsidRPr="00DE7A04">
              <w:rPr>
                <w:rFonts w:eastAsia="Calibri" w:cstheme="minorHAnsi"/>
              </w:rPr>
              <w:t>FR-03</w:t>
            </w:r>
          </w:p>
        </w:tc>
        <w:tc>
          <w:tcPr>
            <w:tcW w:w="4587" w:type="pct"/>
            <w:tcBorders>
              <w:top w:val="single" w:sz="4" w:space="0" w:color="9CC2E5"/>
              <w:left w:val="single" w:sz="4" w:space="0" w:color="9CC2E5"/>
              <w:bottom w:val="single" w:sz="4" w:space="0" w:color="9CC2E5"/>
              <w:right w:val="single" w:sz="4" w:space="0" w:color="9CC2E5"/>
            </w:tcBorders>
            <w:hideMark/>
          </w:tcPr>
          <w:p w14:paraId="72856BBB" w14:textId="77777777" w:rsidR="003140AC" w:rsidRPr="00DE7A04" w:rsidRDefault="003140AC" w:rsidP="006F2CB6">
            <w:pPr>
              <w:spacing w:after="0"/>
              <w:rPr>
                <w:rFonts w:eastAsia="Calibri" w:cstheme="minorHAnsi"/>
              </w:rPr>
            </w:pPr>
            <w:r w:rsidRPr="00DE7A04">
              <w:rPr>
                <w:rFonts w:eastAsia="Calibri" w:cstheme="minorHAnsi"/>
                <w:b/>
                <w:bCs/>
              </w:rPr>
              <w:t>Two-Factor Authentication</w:t>
            </w:r>
            <w:r w:rsidRPr="00DE7A04">
              <w:rPr>
                <w:rFonts w:eastAsia="Calibri" w:cstheme="minorHAnsi"/>
                <w:b/>
                <w:bCs/>
              </w:rPr>
              <w:br/>
            </w:r>
            <w:r w:rsidRPr="00DE7A04">
              <w:rPr>
                <w:rFonts w:eastAsia="Calibri" w:cstheme="minorHAnsi"/>
              </w:rPr>
              <w:t>The system will use two-factor authentication to improve the security of transactions and deny access to them. A one-time password (OTP) is sent to the user’s registered number for transaction authorization. This provides an extra barrier against malicious attacks while simultaneously authenticating and securing all transactions.</w:t>
            </w:r>
          </w:p>
        </w:tc>
      </w:tr>
      <w:tr w:rsidR="003140AC" w:rsidRPr="00DE7A04" w14:paraId="0BAD365E"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4F91C1FA" w14:textId="77777777" w:rsidR="003140AC" w:rsidRPr="00DE7A04" w:rsidRDefault="003140AC" w:rsidP="006F2CB6">
            <w:pPr>
              <w:spacing w:after="0"/>
              <w:rPr>
                <w:rFonts w:eastAsia="Calibri" w:cstheme="minorHAnsi"/>
                <w:lang w:val="en-US"/>
              </w:rPr>
            </w:pPr>
            <w:r w:rsidRPr="00DE7A04">
              <w:rPr>
                <w:rFonts w:eastAsia="Calibri" w:cstheme="minorHAnsi"/>
              </w:rPr>
              <w:t>FR-04</w:t>
            </w:r>
          </w:p>
        </w:tc>
        <w:tc>
          <w:tcPr>
            <w:tcW w:w="4587" w:type="pct"/>
            <w:tcBorders>
              <w:top w:val="single" w:sz="4" w:space="0" w:color="9CC2E5"/>
              <w:left w:val="single" w:sz="4" w:space="0" w:color="9CC2E5"/>
              <w:bottom w:val="single" w:sz="4" w:space="0" w:color="9CC2E5"/>
              <w:right w:val="single" w:sz="4" w:space="0" w:color="9CC2E5"/>
            </w:tcBorders>
            <w:hideMark/>
          </w:tcPr>
          <w:p w14:paraId="25CB84AA" w14:textId="77777777" w:rsidR="003140AC" w:rsidRPr="00DE7A04" w:rsidRDefault="003140AC" w:rsidP="006F2CB6">
            <w:pPr>
              <w:spacing w:after="0"/>
              <w:rPr>
                <w:rFonts w:eastAsia="Calibri" w:cstheme="minorHAnsi"/>
              </w:rPr>
            </w:pPr>
            <w:r w:rsidRPr="00DE7A04">
              <w:rPr>
                <w:rFonts w:eastAsia="Calibri" w:cstheme="minorHAnsi"/>
                <w:b/>
                <w:bCs/>
              </w:rPr>
              <w:t>Transaction History Accessibility</w:t>
            </w:r>
            <w:r w:rsidRPr="00DE7A04">
              <w:rPr>
                <w:rFonts w:eastAsia="Calibri" w:cstheme="minorHAnsi"/>
                <w:b/>
                <w:bCs/>
              </w:rPr>
              <w:br/>
            </w:r>
            <w:r w:rsidRPr="00DE7A04">
              <w:rPr>
                <w:rFonts w:eastAsia="Calibri" w:cstheme="minorHAnsi"/>
              </w:rPr>
              <w:t>Users must be able to retrieve their transaction history on demand with information such as amount, UPI ID of sender/recipient and transfer date. It enables the user to check for transactions and review them accordingly.</w:t>
            </w:r>
          </w:p>
        </w:tc>
      </w:tr>
      <w:tr w:rsidR="003140AC" w:rsidRPr="00DE7A04" w14:paraId="290A1AF4"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0F0B6801" w14:textId="77777777" w:rsidR="003140AC" w:rsidRPr="00DE7A04" w:rsidRDefault="003140AC" w:rsidP="006F2CB6">
            <w:pPr>
              <w:spacing w:after="0"/>
              <w:rPr>
                <w:rFonts w:eastAsia="Calibri" w:cstheme="minorHAnsi"/>
                <w:lang w:val="en-US"/>
              </w:rPr>
            </w:pPr>
            <w:r w:rsidRPr="00DE7A04">
              <w:rPr>
                <w:rFonts w:eastAsia="Calibri" w:cstheme="minorHAnsi"/>
              </w:rPr>
              <w:t>FR-05</w:t>
            </w:r>
          </w:p>
        </w:tc>
        <w:tc>
          <w:tcPr>
            <w:tcW w:w="4587" w:type="pct"/>
            <w:tcBorders>
              <w:top w:val="single" w:sz="4" w:space="0" w:color="9CC2E5"/>
              <w:left w:val="single" w:sz="4" w:space="0" w:color="9CC2E5"/>
              <w:bottom w:val="single" w:sz="4" w:space="0" w:color="9CC2E5"/>
              <w:right w:val="single" w:sz="4" w:space="0" w:color="9CC2E5"/>
            </w:tcBorders>
            <w:hideMark/>
          </w:tcPr>
          <w:p w14:paraId="43A19626" w14:textId="77777777" w:rsidR="003140AC" w:rsidRPr="00DE7A04" w:rsidRDefault="003140AC" w:rsidP="006F2CB6">
            <w:pPr>
              <w:spacing w:after="0"/>
              <w:rPr>
                <w:rFonts w:eastAsia="Calibri" w:cstheme="minorHAnsi"/>
              </w:rPr>
            </w:pPr>
            <w:r w:rsidRPr="00DE7A04">
              <w:rPr>
                <w:rFonts w:eastAsia="Calibri" w:cstheme="minorHAnsi"/>
                <w:b/>
                <w:bCs/>
              </w:rPr>
              <w:t>Receipt Generation</w:t>
            </w:r>
            <w:r w:rsidRPr="00DE7A04">
              <w:rPr>
                <w:rFonts w:eastAsia="Calibri" w:cstheme="minorHAnsi"/>
                <w:b/>
                <w:bCs/>
              </w:rPr>
              <w:br/>
            </w:r>
            <w:r w:rsidRPr="00DE7A04">
              <w:rPr>
                <w:rFonts w:eastAsia="Calibri" w:cstheme="minorHAnsi"/>
              </w:rPr>
              <w:t>The system generates a receipt with transaction details, which will be sent to the user on the registered email after a successful transaction. Moreover, their transactions ought to be recorded so that they can refer to any disputes.</w:t>
            </w:r>
          </w:p>
        </w:tc>
      </w:tr>
      <w:tr w:rsidR="003140AC" w:rsidRPr="00DE7A04" w14:paraId="23C3B2AA"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03B8D2BE" w14:textId="77777777" w:rsidR="003140AC" w:rsidRPr="00DE7A04" w:rsidRDefault="003140AC" w:rsidP="006F2CB6">
            <w:pPr>
              <w:spacing w:after="0"/>
              <w:rPr>
                <w:rFonts w:eastAsia="Calibri" w:cstheme="minorHAnsi"/>
                <w:lang w:val="en-US"/>
              </w:rPr>
            </w:pPr>
            <w:r w:rsidRPr="00DE7A04">
              <w:rPr>
                <w:rFonts w:eastAsia="Calibri" w:cstheme="minorHAnsi"/>
              </w:rPr>
              <w:t>FR-06</w:t>
            </w:r>
          </w:p>
        </w:tc>
        <w:tc>
          <w:tcPr>
            <w:tcW w:w="4587" w:type="pct"/>
            <w:tcBorders>
              <w:top w:val="single" w:sz="4" w:space="0" w:color="9CC2E5"/>
              <w:left w:val="single" w:sz="4" w:space="0" w:color="9CC2E5"/>
              <w:bottom w:val="single" w:sz="4" w:space="0" w:color="9CC2E5"/>
              <w:right w:val="single" w:sz="4" w:space="0" w:color="9CC2E5"/>
            </w:tcBorders>
            <w:hideMark/>
          </w:tcPr>
          <w:p w14:paraId="64797D2A" w14:textId="77777777" w:rsidR="003140AC" w:rsidRPr="00DE7A04" w:rsidRDefault="003140AC" w:rsidP="006F2CB6">
            <w:pPr>
              <w:spacing w:after="0"/>
              <w:rPr>
                <w:rFonts w:eastAsia="Calibri" w:cstheme="minorHAnsi"/>
              </w:rPr>
            </w:pPr>
            <w:r w:rsidRPr="00DE7A04">
              <w:rPr>
                <w:rFonts w:eastAsia="Calibri" w:cstheme="minorHAnsi"/>
                <w:b/>
                <w:bCs/>
              </w:rPr>
              <w:t>Adding Multiple Bank Accounts</w:t>
            </w:r>
            <w:r w:rsidRPr="00DE7A04">
              <w:rPr>
                <w:rFonts w:eastAsia="Calibri" w:cstheme="minorHAnsi"/>
                <w:b/>
                <w:bCs/>
              </w:rPr>
              <w:br/>
            </w:r>
            <w:r w:rsidRPr="00DE7A04">
              <w:rPr>
                <w:rFonts w:eastAsia="Calibri" w:cstheme="minorHAnsi"/>
              </w:rPr>
              <w:t>As well as that, using the UPI ID users have many choices regarding transaction fees. The user can link several bank accounts to each UPI ID. This enables users to have options in handling their trades.</w:t>
            </w:r>
          </w:p>
        </w:tc>
      </w:tr>
      <w:tr w:rsidR="003140AC" w:rsidRPr="00DE7A04" w14:paraId="64166D09"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25A9E7A5" w14:textId="77777777" w:rsidR="003140AC" w:rsidRPr="00DE7A04" w:rsidRDefault="003140AC" w:rsidP="006F2CB6">
            <w:pPr>
              <w:spacing w:after="0"/>
              <w:rPr>
                <w:rFonts w:eastAsia="Calibri" w:cstheme="minorHAnsi"/>
                <w:lang w:val="en-US"/>
              </w:rPr>
            </w:pPr>
            <w:r w:rsidRPr="00DE7A04">
              <w:rPr>
                <w:rFonts w:eastAsia="Calibri" w:cstheme="minorHAnsi"/>
              </w:rPr>
              <w:t>FR-07</w:t>
            </w:r>
          </w:p>
        </w:tc>
        <w:tc>
          <w:tcPr>
            <w:tcW w:w="4587" w:type="pct"/>
            <w:tcBorders>
              <w:top w:val="single" w:sz="4" w:space="0" w:color="9CC2E5"/>
              <w:left w:val="single" w:sz="4" w:space="0" w:color="9CC2E5"/>
              <w:bottom w:val="single" w:sz="4" w:space="0" w:color="9CC2E5"/>
              <w:right w:val="single" w:sz="4" w:space="0" w:color="9CC2E5"/>
            </w:tcBorders>
            <w:hideMark/>
          </w:tcPr>
          <w:p w14:paraId="02286E27" w14:textId="77777777" w:rsidR="003140AC" w:rsidRPr="00DE7A04" w:rsidRDefault="003140AC" w:rsidP="006F2CB6">
            <w:pPr>
              <w:spacing w:after="0"/>
              <w:rPr>
                <w:rFonts w:eastAsia="Calibri" w:cstheme="minorHAnsi"/>
              </w:rPr>
            </w:pPr>
            <w:r w:rsidRPr="00DE7A04">
              <w:rPr>
                <w:rFonts w:eastAsia="Calibri" w:cstheme="minorHAnsi"/>
                <w:b/>
                <w:bCs/>
              </w:rPr>
              <w:t>Real-Time Transaction Processing</w:t>
            </w:r>
            <w:r w:rsidRPr="00DE7A04">
              <w:rPr>
                <w:rFonts w:eastAsia="Calibri" w:cstheme="minorHAnsi"/>
                <w:b/>
                <w:bCs/>
              </w:rPr>
              <w:br/>
            </w:r>
            <w:r w:rsidRPr="00DE7A04">
              <w:rPr>
                <w:rFonts w:eastAsia="Calibri" w:cstheme="minorHAnsi"/>
              </w:rPr>
              <w:t>UPI’s platform shall be designed to process UPI transactions without noticeable delay in fund transfer between the accounts to ensure UPI's reputation remains intact.</w:t>
            </w:r>
          </w:p>
        </w:tc>
      </w:tr>
      <w:tr w:rsidR="003140AC" w:rsidRPr="00DE7A04" w14:paraId="6F5DFC5B"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4B61EC2E" w14:textId="77777777" w:rsidR="003140AC" w:rsidRPr="00DE7A04" w:rsidRDefault="003140AC" w:rsidP="006F2CB6">
            <w:pPr>
              <w:spacing w:after="0"/>
              <w:rPr>
                <w:rFonts w:eastAsia="Calibri" w:cstheme="minorHAnsi"/>
              </w:rPr>
            </w:pPr>
            <w:r w:rsidRPr="00DE7A04">
              <w:rPr>
                <w:rFonts w:eastAsia="Calibri" w:cstheme="minorHAnsi"/>
              </w:rPr>
              <w:t>FR-08</w:t>
            </w:r>
          </w:p>
        </w:tc>
        <w:tc>
          <w:tcPr>
            <w:tcW w:w="4587" w:type="pct"/>
            <w:tcBorders>
              <w:top w:val="single" w:sz="4" w:space="0" w:color="9CC2E5"/>
              <w:left w:val="single" w:sz="4" w:space="0" w:color="9CC2E5"/>
              <w:bottom w:val="single" w:sz="4" w:space="0" w:color="9CC2E5"/>
              <w:right w:val="single" w:sz="4" w:space="0" w:color="9CC2E5"/>
            </w:tcBorders>
            <w:hideMark/>
          </w:tcPr>
          <w:p w14:paraId="06AE7F80" w14:textId="77777777" w:rsidR="003140AC" w:rsidRPr="00DE7A04" w:rsidRDefault="003140AC" w:rsidP="006F2CB6">
            <w:pPr>
              <w:spacing w:after="0"/>
              <w:rPr>
                <w:rFonts w:eastAsia="Calibri" w:cstheme="minorHAnsi"/>
              </w:rPr>
            </w:pPr>
            <w:r w:rsidRPr="00DE7A04">
              <w:rPr>
                <w:rFonts w:eastAsia="Calibri" w:cstheme="minorHAnsi"/>
                <w:b/>
                <w:bCs/>
              </w:rPr>
              <w:t>Regular Software Updates</w:t>
            </w:r>
            <w:r w:rsidRPr="00DE7A04">
              <w:rPr>
                <w:rFonts w:eastAsia="Calibri" w:cstheme="minorHAnsi"/>
                <w:b/>
                <w:bCs/>
              </w:rPr>
              <w:br/>
            </w:r>
            <w:r w:rsidRPr="00DE7A04">
              <w:rPr>
                <w:rFonts w:eastAsia="Calibri" w:cstheme="minorHAnsi"/>
              </w:rPr>
              <w:t>The system will process UPI transactions in real-time to ensure minimal delays before the funds get into accounts, thereby safeguarding UPI as an efficient platform.</w:t>
            </w:r>
          </w:p>
        </w:tc>
      </w:tr>
      <w:tr w:rsidR="003140AC" w:rsidRPr="00DE7A04" w14:paraId="4DAF7D09"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03A72B5E" w14:textId="77777777" w:rsidR="003140AC" w:rsidRPr="00DE7A04" w:rsidRDefault="003140AC" w:rsidP="006F2CB6">
            <w:pPr>
              <w:spacing w:after="0"/>
              <w:rPr>
                <w:rFonts w:eastAsia="Calibri" w:cstheme="minorHAnsi"/>
              </w:rPr>
            </w:pPr>
            <w:r w:rsidRPr="00DE7A04">
              <w:rPr>
                <w:rFonts w:eastAsia="Calibri" w:cstheme="minorHAnsi"/>
              </w:rPr>
              <w:t>FR-09</w:t>
            </w:r>
          </w:p>
        </w:tc>
        <w:tc>
          <w:tcPr>
            <w:tcW w:w="4587" w:type="pct"/>
            <w:tcBorders>
              <w:top w:val="single" w:sz="4" w:space="0" w:color="9CC2E5"/>
              <w:left w:val="single" w:sz="4" w:space="0" w:color="9CC2E5"/>
              <w:bottom w:val="single" w:sz="4" w:space="0" w:color="9CC2E5"/>
              <w:right w:val="single" w:sz="4" w:space="0" w:color="9CC2E5"/>
            </w:tcBorders>
            <w:hideMark/>
          </w:tcPr>
          <w:p w14:paraId="3F3775D0" w14:textId="77777777" w:rsidR="003140AC" w:rsidRPr="00DE7A04" w:rsidRDefault="003140AC" w:rsidP="006F2CB6">
            <w:pPr>
              <w:spacing w:after="0"/>
              <w:rPr>
                <w:rFonts w:eastAsia="Calibri" w:cstheme="minorHAnsi"/>
              </w:rPr>
            </w:pPr>
            <w:r w:rsidRPr="00DE7A04">
              <w:rPr>
                <w:rFonts w:eastAsia="Calibri" w:cstheme="minorHAnsi"/>
                <w:b/>
                <w:bCs/>
              </w:rPr>
              <w:t>Customer Support Integration</w:t>
            </w:r>
            <w:r w:rsidRPr="00DE7A04">
              <w:rPr>
                <w:rFonts w:eastAsia="Calibri" w:cstheme="minorHAnsi"/>
                <w:b/>
                <w:bCs/>
              </w:rPr>
              <w:br/>
            </w:r>
            <w:r w:rsidRPr="00DE7A04">
              <w:rPr>
                <w:rFonts w:eastAsia="Calibri" w:cstheme="minorHAnsi"/>
              </w:rPr>
              <w:t>This will constitute ongoing enhancements of software upgrades to address present challenges while bolstering the security and functionality of the system. The need is vital for constantly upgrading the efficacy, safety, and aptitude of the UPI for its users. For this reason, the system needs to have an interactive function where users can interact with the design for inquiries or queries. In addition, it will allow users to file questions on the UPI service, obtain reports, or make complaints. It enables users to seek assistance to maintain customer satisfaction in providing service that meets their preferences.</w:t>
            </w:r>
          </w:p>
        </w:tc>
      </w:tr>
      <w:tr w:rsidR="003140AC" w:rsidRPr="00DE7A04" w14:paraId="7A3D2A43" w14:textId="77777777" w:rsidTr="007968AE">
        <w:tc>
          <w:tcPr>
            <w:tcW w:w="413" w:type="pct"/>
            <w:tcBorders>
              <w:top w:val="single" w:sz="4" w:space="0" w:color="9CC2E5"/>
              <w:left w:val="single" w:sz="4" w:space="0" w:color="9CC2E5"/>
              <w:bottom w:val="single" w:sz="4" w:space="0" w:color="9CC2E5"/>
              <w:right w:val="single" w:sz="4" w:space="0" w:color="9CC2E5"/>
            </w:tcBorders>
            <w:hideMark/>
          </w:tcPr>
          <w:p w14:paraId="605C9F41" w14:textId="77777777" w:rsidR="003140AC" w:rsidRPr="00DE7A04" w:rsidRDefault="003140AC" w:rsidP="006F2CB6">
            <w:pPr>
              <w:spacing w:after="0"/>
              <w:rPr>
                <w:rFonts w:eastAsia="Calibri" w:cstheme="minorHAnsi"/>
              </w:rPr>
            </w:pPr>
            <w:r w:rsidRPr="00DE7A04">
              <w:rPr>
                <w:rFonts w:eastAsia="Calibri" w:cstheme="minorHAnsi"/>
              </w:rPr>
              <w:lastRenderedPageBreak/>
              <w:t>FR-10</w:t>
            </w:r>
          </w:p>
        </w:tc>
        <w:tc>
          <w:tcPr>
            <w:tcW w:w="4587" w:type="pct"/>
            <w:tcBorders>
              <w:top w:val="single" w:sz="4" w:space="0" w:color="9CC2E5"/>
              <w:left w:val="single" w:sz="4" w:space="0" w:color="9CC2E5"/>
              <w:bottom w:val="single" w:sz="4" w:space="0" w:color="9CC2E5"/>
              <w:right w:val="single" w:sz="4" w:space="0" w:color="9CC2E5"/>
            </w:tcBorders>
            <w:hideMark/>
          </w:tcPr>
          <w:p w14:paraId="5C566A69" w14:textId="77777777" w:rsidR="003140AC" w:rsidRPr="00DE7A04" w:rsidRDefault="003140AC" w:rsidP="006F2CB6">
            <w:pPr>
              <w:spacing w:after="0"/>
              <w:rPr>
                <w:rFonts w:eastAsia="Calibri" w:cstheme="minorHAnsi"/>
              </w:rPr>
            </w:pPr>
            <w:r w:rsidRPr="00DE7A04">
              <w:rPr>
                <w:rFonts w:eastAsia="Calibri" w:cstheme="minorHAnsi"/>
                <w:b/>
                <w:bCs/>
              </w:rPr>
              <w:t>UPI Complaint and Dispute Resolution</w:t>
            </w:r>
            <w:r w:rsidRPr="00DE7A04">
              <w:rPr>
                <w:rFonts w:eastAsia="Calibri" w:cstheme="minorHAnsi"/>
                <w:b/>
                <w:bCs/>
              </w:rPr>
              <w:br/>
            </w:r>
            <w:r w:rsidRPr="00DE7A04">
              <w:rPr>
                <w:rFonts w:eastAsia="Calibri" w:cstheme="minorHAnsi"/>
              </w:rPr>
              <w:t>There must be an avenue through which UPI transaction users can register their grievances and objections. The resolutions of these complaints should be carried over this period. This strategy guarantees timely resolution of end-user complaints, which builds confidence and credibility in UPI services.</w:t>
            </w:r>
          </w:p>
        </w:tc>
      </w:tr>
    </w:tbl>
    <w:p w14:paraId="2D91C4BD" w14:textId="34E748D4" w:rsidR="003140AC" w:rsidRPr="00DE7A04" w:rsidRDefault="003140AC" w:rsidP="006F2CB6">
      <w:pPr>
        <w:spacing w:after="0"/>
        <w:rPr>
          <w:rFonts w:eastAsia="Times New Roman" w:cstheme="minorHAnsi"/>
          <w:b/>
          <w:bCs/>
          <w:iCs/>
          <w:sz w:val="28"/>
          <w:szCs w:val="28"/>
          <w:lang w:val="en-US" w:bidi="ar-BH"/>
        </w:rPr>
      </w:pPr>
    </w:p>
    <w:tbl>
      <w:tblPr>
        <w:tblW w:w="5345" w:type="pct"/>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14" w:type="dxa"/>
          <w:bottom w:w="72" w:type="dxa"/>
        </w:tblCellMar>
        <w:tblLook w:val="0620" w:firstRow="1" w:lastRow="0" w:firstColumn="0" w:lastColumn="0" w:noHBand="1" w:noVBand="1"/>
      </w:tblPr>
      <w:tblGrid>
        <w:gridCol w:w="850"/>
        <w:gridCol w:w="8788"/>
      </w:tblGrid>
      <w:tr w:rsidR="003140AC" w:rsidRPr="00DE7A04" w14:paraId="623BF447" w14:textId="77777777" w:rsidTr="007968AE">
        <w:tc>
          <w:tcPr>
            <w:tcW w:w="441" w:type="pct"/>
            <w:tcBorders>
              <w:top w:val="single" w:sz="4" w:space="0" w:color="5B9BD5"/>
              <w:left w:val="single" w:sz="4" w:space="0" w:color="5B9BD5"/>
              <w:bottom w:val="single" w:sz="4" w:space="0" w:color="5B9BD5"/>
              <w:right w:val="nil"/>
            </w:tcBorders>
            <w:shd w:val="clear" w:color="auto" w:fill="5B9BD5"/>
            <w:hideMark/>
          </w:tcPr>
          <w:p w14:paraId="4C35613F" w14:textId="77777777" w:rsidR="003140AC" w:rsidRPr="00DE7A04" w:rsidRDefault="003140AC" w:rsidP="006F2CB6">
            <w:pPr>
              <w:spacing w:after="0"/>
              <w:rPr>
                <w:rFonts w:eastAsia="Calibri" w:cstheme="minorHAnsi"/>
                <w:b/>
                <w:bCs/>
                <w:color w:val="FFFFFF"/>
              </w:rPr>
            </w:pPr>
            <w:r w:rsidRPr="00DE7A04">
              <w:rPr>
                <w:rFonts w:eastAsia="Calibri" w:cstheme="minorHAnsi"/>
                <w:b/>
                <w:bCs/>
                <w:color w:val="FFFFFF"/>
              </w:rPr>
              <w:t>ID</w:t>
            </w:r>
          </w:p>
        </w:tc>
        <w:tc>
          <w:tcPr>
            <w:tcW w:w="4559" w:type="pct"/>
            <w:tcBorders>
              <w:top w:val="single" w:sz="4" w:space="0" w:color="5B9BD5"/>
              <w:left w:val="nil"/>
              <w:bottom w:val="single" w:sz="4" w:space="0" w:color="5B9BD5"/>
              <w:right w:val="single" w:sz="4" w:space="0" w:color="5B9BD5"/>
            </w:tcBorders>
            <w:shd w:val="clear" w:color="auto" w:fill="5B9BD5"/>
            <w:hideMark/>
          </w:tcPr>
          <w:p w14:paraId="36E09EE1" w14:textId="77777777" w:rsidR="003140AC" w:rsidRPr="00DE7A04" w:rsidRDefault="003140AC" w:rsidP="006F2CB6">
            <w:pPr>
              <w:spacing w:after="0"/>
              <w:rPr>
                <w:rFonts w:eastAsia="Calibri" w:cstheme="minorHAnsi"/>
                <w:b/>
                <w:bCs/>
                <w:color w:val="FFFFFF"/>
              </w:rPr>
            </w:pPr>
            <w:r w:rsidRPr="00DE7A04">
              <w:rPr>
                <w:rFonts w:eastAsia="Calibri" w:cstheme="minorHAnsi"/>
                <w:b/>
                <w:bCs/>
                <w:color w:val="FFFFFF"/>
              </w:rPr>
              <w:t>SECURITY REQUIREMENTS</w:t>
            </w:r>
          </w:p>
        </w:tc>
      </w:tr>
      <w:tr w:rsidR="003140AC" w:rsidRPr="00DE7A04" w14:paraId="08A2E893"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31174021" w14:textId="77777777" w:rsidR="003140AC" w:rsidRPr="00DE7A04" w:rsidRDefault="003140AC" w:rsidP="006F2CB6">
            <w:pPr>
              <w:spacing w:after="0"/>
              <w:rPr>
                <w:rFonts w:eastAsia="Calibri" w:cstheme="minorHAnsi"/>
              </w:rPr>
            </w:pPr>
            <w:r w:rsidRPr="00DE7A04">
              <w:rPr>
                <w:rFonts w:eastAsia="Calibri" w:cstheme="minorHAnsi"/>
              </w:rPr>
              <w:t>SR-01</w:t>
            </w:r>
          </w:p>
        </w:tc>
        <w:tc>
          <w:tcPr>
            <w:tcW w:w="4559" w:type="pct"/>
            <w:tcBorders>
              <w:top w:val="single" w:sz="4" w:space="0" w:color="9CC2E5"/>
              <w:left w:val="single" w:sz="4" w:space="0" w:color="9CC2E5"/>
              <w:bottom w:val="single" w:sz="4" w:space="0" w:color="9CC2E5"/>
              <w:right w:val="single" w:sz="4" w:space="0" w:color="9CC2E5"/>
            </w:tcBorders>
            <w:hideMark/>
          </w:tcPr>
          <w:p w14:paraId="640400E3" w14:textId="77777777" w:rsidR="003140AC" w:rsidRPr="00DE7A04" w:rsidRDefault="003140AC" w:rsidP="006F2CB6">
            <w:pPr>
              <w:spacing w:after="0"/>
              <w:rPr>
                <w:rFonts w:eastAsia="Calibri" w:cstheme="minorHAnsi"/>
              </w:rPr>
            </w:pPr>
            <w:r w:rsidRPr="00DE7A04">
              <w:rPr>
                <w:rFonts w:eastAsia="Calibri" w:cstheme="minorHAnsi"/>
                <w:b/>
                <w:bCs/>
              </w:rPr>
              <w:t>End-to-End Encryption</w:t>
            </w:r>
            <w:r w:rsidRPr="00DE7A04">
              <w:rPr>
                <w:rFonts w:eastAsia="Calibri" w:cstheme="minorHAnsi"/>
                <w:b/>
                <w:bCs/>
              </w:rPr>
              <w:br/>
            </w:r>
            <w:r w:rsidRPr="00DE7A04">
              <w:rPr>
                <w:rFonts w:eastAsia="Calibri" w:cstheme="minorHAnsi"/>
              </w:rPr>
              <w:t>Encrypting the transaction information sent from customer to bank will be integrated into the UPI system to prevent unauthorized access to this information. Protecting personally identifiable information currently of cybercrime.</w:t>
            </w:r>
          </w:p>
        </w:tc>
      </w:tr>
      <w:tr w:rsidR="003140AC" w:rsidRPr="00DE7A04" w14:paraId="65296F0D"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6CC0F64A" w14:textId="77777777" w:rsidR="003140AC" w:rsidRPr="00DE7A04" w:rsidRDefault="003140AC" w:rsidP="006F2CB6">
            <w:pPr>
              <w:spacing w:after="0"/>
              <w:rPr>
                <w:rFonts w:eastAsia="Calibri" w:cstheme="minorHAnsi"/>
              </w:rPr>
            </w:pPr>
            <w:r w:rsidRPr="00DE7A04">
              <w:rPr>
                <w:rFonts w:eastAsia="Calibri" w:cstheme="minorHAnsi"/>
              </w:rPr>
              <w:t>SR-02</w:t>
            </w:r>
          </w:p>
        </w:tc>
        <w:tc>
          <w:tcPr>
            <w:tcW w:w="4559" w:type="pct"/>
            <w:tcBorders>
              <w:top w:val="single" w:sz="4" w:space="0" w:color="9CC2E5"/>
              <w:left w:val="single" w:sz="4" w:space="0" w:color="9CC2E5"/>
              <w:bottom w:val="single" w:sz="4" w:space="0" w:color="9CC2E5"/>
              <w:right w:val="single" w:sz="4" w:space="0" w:color="9CC2E5"/>
            </w:tcBorders>
            <w:hideMark/>
          </w:tcPr>
          <w:p w14:paraId="41B55923" w14:textId="77777777" w:rsidR="003140AC" w:rsidRPr="00DE7A04" w:rsidRDefault="003140AC" w:rsidP="006F2CB6">
            <w:pPr>
              <w:spacing w:after="0"/>
              <w:rPr>
                <w:rFonts w:eastAsia="Calibri" w:cstheme="minorHAnsi"/>
              </w:rPr>
            </w:pPr>
            <w:r w:rsidRPr="00DE7A04">
              <w:rPr>
                <w:rFonts w:eastAsia="Calibri" w:cstheme="minorHAnsi"/>
                <w:b/>
                <w:bCs/>
              </w:rPr>
              <w:t>Data Privacy and Compliance</w:t>
            </w:r>
            <w:r w:rsidRPr="00DE7A04">
              <w:rPr>
                <w:rFonts w:eastAsia="Calibri" w:cstheme="minorHAnsi"/>
                <w:b/>
                <w:bCs/>
              </w:rPr>
              <w:br/>
            </w:r>
            <w:r w:rsidRPr="00DE7A04">
              <w:rPr>
                <w:rFonts w:eastAsia="Calibri" w:cstheme="minorHAnsi"/>
              </w:rPr>
              <w:t>The system must satisfy data protection rules, including the GDPR and others about data privacy at a local level. It will ensure that user data is processed, retained, and shared by standard and only in purpose.</w:t>
            </w:r>
          </w:p>
        </w:tc>
      </w:tr>
      <w:tr w:rsidR="003140AC" w:rsidRPr="00DE7A04" w14:paraId="6393936E"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01962FAD" w14:textId="77777777" w:rsidR="003140AC" w:rsidRPr="00DE7A04" w:rsidRDefault="003140AC" w:rsidP="006F2CB6">
            <w:pPr>
              <w:spacing w:after="0"/>
              <w:rPr>
                <w:rFonts w:eastAsia="Calibri" w:cstheme="minorHAnsi"/>
                <w:lang w:val="en-US"/>
              </w:rPr>
            </w:pPr>
            <w:r w:rsidRPr="00DE7A04">
              <w:rPr>
                <w:rFonts w:eastAsia="Calibri" w:cstheme="minorHAnsi"/>
              </w:rPr>
              <w:t>SR-03</w:t>
            </w:r>
          </w:p>
        </w:tc>
        <w:tc>
          <w:tcPr>
            <w:tcW w:w="4559" w:type="pct"/>
            <w:tcBorders>
              <w:top w:val="single" w:sz="4" w:space="0" w:color="9CC2E5"/>
              <w:left w:val="single" w:sz="4" w:space="0" w:color="9CC2E5"/>
              <w:bottom w:val="single" w:sz="4" w:space="0" w:color="9CC2E5"/>
              <w:right w:val="single" w:sz="4" w:space="0" w:color="9CC2E5"/>
            </w:tcBorders>
            <w:hideMark/>
          </w:tcPr>
          <w:p w14:paraId="79AFAD2D" w14:textId="77777777" w:rsidR="003140AC" w:rsidRPr="00DE7A04" w:rsidRDefault="003140AC" w:rsidP="006F2CB6">
            <w:pPr>
              <w:spacing w:after="0"/>
              <w:rPr>
                <w:rFonts w:eastAsia="Calibri" w:cstheme="minorHAnsi"/>
              </w:rPr>
            </w:pPr>
            <w:r w:rsidRPr="00DE7A04">
              <w:rPr>
                <w:rFonts w:eastAsia="Calibri" w:cstheme="minorHAnsi"/>
                <w:b/>
                <w:bCs/>
              </w:rPr>
              <w:t>Multi-Factor Authentication</w:t>
            </w:r>
            <w:r w:rsidRPr="00DE7A04">
              <w:rPr>
                <w:rFonts w:eastAsia="Calibri" w:cstheme="minorHAnsi"/>
                <w:b/>
                <w:bCs/>
              </w:rPr>
              <w:br/>
            </w:r>
            <w:r w:rsidRPr="00DE7A04">
              <w:rPr>
                <w:rFonts w:eastAsia="Calibri" w:cstheme="minorHAnsi"/>
              </w:rPr>
              <w:t>During creation, device registration, transaction initiation, and changes in account settings, users of UPI will go through an enhanced factor-authentication process. Such may include one-time passwords, biometrics, and security questions. These authentication mechanisms check transactions and account changes, providing security.</w:t>
            </w:r>
          </w:p>
        </w:tc>
      </w:tr>
      <w:tr w:rsidR="003140AC" w:rsidRPr="00DE7A04" w14:paraId="3CA2D15D"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2F8BC08C" w14:textId="77777777" w:rsidR="003140AC" w:rsidRPr="00DE7A04" w:rsidRDefault="003140AC" w:rsidP="006F2CB6">
            <w:pPr>
              <w:spacing w:after="0"/>
              <w:rPr>
                <w:rFonts w:eastAsia="Calibri" w:cstheme="minorHAnsi"/>
                <w:lang w:val="en-US"/>
              </w:rPr>
            </w:pPr>
            <w:r w:rsidRPr="00DE7A04">
              <w:rPr>
                <w:rFonts w:eastAsia="Calibri" w:cstheme="minorHAnsi"/>
              </w:rPr>
              <w:t>SR-04</w:t>
            </w:r>
          </w:p>
        </w:tc>
        <w:tc>
          <w:tcPr>
            <w:tcW w:w="4559" w:type="pct"/>
            <w:tcBorders>
              <w:top w:val="single" w:sz="4" w:space="0" w:color="9CC2E5"/>
              <w:left w:val="single" w:sz="4" w:space="0" w:color="9CC2E5"/>
              <w:bottom w:val="single" w:sz="4" w:space="0" w:color="9CC2E5"/>
              <w:right w:val="single" w:sz="4" w:space="0" w:color="9CC2E5"/>
            </w:tcBorders>
            <w:hideMark/>
          </w:tcPr>
          <w:p w14:paraId="1F668FAE" w14:textId="77777777" w:rsidR="003140AC" w:rsidRPr="00DE7A04" w:rsidRDefault="003140AC" w:rsidP="006F2CB6">
            <w:pPr>
              <w:spacing w:after="0"/>
              <w:rPr>
                <w:rFonts w:eastAsia="Calibri" w:cstheme="minorHAnsi"/>
              </w:rPr>
            </w:pPr>
            <w:r w:rsidRPr="00DE7A04">
              <w:rPr>
                <w:rFonts w:eastAsia="Calibri" w:cstheme="minorHAnsi"/>
                <w:b/>
                <w:bCs/>
              </w:rPr>
              <w:t>Anti-Phishing Mechanisms</w:t>
            </w:r>
            <w:r w:rsidRPr="00DE7A04">
              <w:rPr>
                <w:rFonts w:eastAsia="Calibri" w:cstheme="minorHAnsi"/>
                <w:b/>
                <w:bCs/>
              </w:rPr>
              <w:br/>
            </w:r>
            <w:r w:rsidRPr="00DE7A04">
              <w:rPr>
                <w:rFonts w:eastAsia="Calibri" w:cstheme="minorHAnsi"/>
              </w:rPr>
              <w:t>This is to develop anti-phishing mechanisms to prevent phishing attacks during the authentication process of communication channels. This program will educate users on how to tell apart communications by Scotia Bank so that they are not caught up in scamming activities.</w:t>
            </w:r>
          </w:p>
        </w:tc>
      </w:tr>
      <w:tr w:rsidR="003140AC" w:rsidRPr="00DE7A04" w14:paraId="04AF5C1E"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4D46BDBE" w14:textId="77777777" w:rsidR="003140AC" w:rsidRPr="00DE7A04" w:rsidRDefault="003140AC" w:rsidP="006F2CB6">
            <w:pPr>
              <w:spacing w:after="0"/>
              <w:rPr>
                <w:rFonts w:eastAsia="Calibri" w:cstheme="minorHAnsi"/>
              </w:rPr>
            </w:pPr>
            <w:r w:rsidRPr="00DE7A04">
              <w:rPr>
                <w:rFonts w:eastAsia="Calibri" w:cstheme="minorHAnsi"/>
              </w:rPr>
              <w:t>SR-05</w:t>
            </w:r>
          </w:p>
        </w:tc>
        <w:tc>
          <w:tcPr>
            <w:tcW w:w="4559" w:type="pct"/>
            <w:tcBorders>
              <w:top w:val="single" w:sz="4" w:space="0" w:color="9CC2E5"/>
              <w:left w:val="single" w:sz="4" w:space="0" w:color="9CC2E5"/>
              <w:bottom w:val="single" w:sz="4" w:space="0" w:color="9CC2E5"/>
              <w:right w:val="single" w:sz="4" w:space="0" w:color="9CC2E5"/>
            </w:tcBorders>
            <w:hideMark/>
          </w:tcPr>
          <w:p w14:paraId="2DE9FD83" w14:textId="77777777" w:rsidR="003140AC" w:rsidRPr="00DE7A04" w:rsidRDefault="003140AC" w:rsidP="006F2CB6">
            <w:pPr>
              <w:spacing w:after="0"/>
              <w:rPr>
                <w:rFonts w:eastAsia="Calibri" w:cstheme="minorHAnsi"/>
              </w:rPr>
            </w:pPr>
            <w:r w:rsidRPr="00DE7A04">
              <w:rPr>
                <w:rFonts w:eastAsia="Calibri" w:cstheme="minorHAnsi"/>
                <w:b/>
                <w:bCs/>
              </w:rPr>
              <w:t>Real-Time PRaud Detection</w:t>
            </w:r>
            <w:r w:rsidRPr="00DE7A04">
              <w:rPr>
                <w:rFonts w:eastAsia="Calibri" w:cstheme="minorHAnsi"/>
                <w:b/>
                <w:bCs/>
              </w:rPr>
              <w:br/>
            </w:r>
            <w:r w:rsidRPr="00DE7A04">
              <w:rPr>
                <w:rFonts w:eastAsia="Calibri" w:cstheme="minorHAnsi"/>
              </w:rPr>
              <w:t>A real-time PRaud detection unit integrates into the UPI to analyze transactions and detect any patterns or fraudulent activities. Upon detection, the system will. Block the transaction. Notify both the users and Scotiabank’s cybersecurity team immediately.</w:t>
            </w:r>
          </w:p>
        </w:tc>
      </w:tr>
      <w:tr w:rsidR="003140AC" w:rsidRPr="00DE7A04" w14:paraId="74A35B3D"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566D8FFD" w14:textId="77777777" w:rsidR="003140AC" w:rsidRPr="00DE7A04" w:rsidRDefault="003140AC" w:rsidP="006F2CB6">
            <w:pPr>
              <w:spacing w:after="0"/>
              <w:rPr>
                <w:rFonts w:eastAsia="Calibri" w:cstheme="minorHAnsi"/>
              </w:rPr>
            </w:pPr>
            <w:r w:rsidRPr="00DE7A04">
              <w:rPr>
                <w:rFonts w:eastAsia="Calibri" w:cstheme="minorHAnsi"/>
              </w:rPr>
              <w:t>SR-06</w:t>
            </w:r>
          </w:p>
        </w:tc>
        <w:tc>
          <w:tcPr>
            <w:tcW w:w="4559" w:type="pct"/>
            <w:tcBorders>
              <w:top w:val="single" w:sz="4" w:space="0" w:color="9CC2E5"/>
              <w:left w:val="single" w:sz="4" w:space="0" w:color="9CC2E5"/>
              <w:bottom w:val="single" w:sz="4" w:space="0" w:color="9CC2E5"/>
              <w:right w:val="single" w:sz="4" w:space="0" w:color="9CC2E5"/>
            </w:tcBorders>
            <w:hideMark/>
          </w:tcPr>
          <w:p w14:paraId="4439B361" w14:textId="77777777" w:rsidR="003140AC" w:rsidRPr="00DE7A04" w:rsidRDefault="003140AC" w:rsidP="006F2CB6">
            <w:pPr>
              <w:spacing w:after="0"/>
              <w:rPr>
                <w:rFonts w:eastAsia="Calibri" w:cstheme="minorHAnsi"/>
              </w:rPr>
            </w:pPr>
            <w:r w:rsidRPr="00DE7A04">
              <w:rPr>
                <w:rFonts w:eastAsia="Calibri" w:cstheme="minorHAnsi"/>
                <w:b/>
                <w:bCs/>
              </w:rPr>
              <w:t>User Privacy Controls</w:t>
            </w:r>
            <w:r w:rsidRPr="00DE7A04">
              <w:rPr>
                <w:rFonts w:eastAsia="Calibri" w:cstheme="minorHAnsi"/>
                <w:b/>
                <w:bCs/>
              </w:rPr>
              <w:br/>
            </w:r>
            <w:r w:rsidRPr="00DE7A04">
              <w:rPr>
                <w:rFonts w:eastAsia="Calibri" w:cstheme="minorHAnsi"/>
              </w:rPr>
              <w:t>Privacy needs to be implemented whereby users enjoy control over the sharing of transaction information. It provides users liberty over their data and an ability to assert their privacy rights meaningfully.</w:t>
            </w:r>
          </w:p>
        </w:tc>
      </w:tr>
      <w:tr w:rsidR="003140AC" w:rsidRPr="00DE7A04" w14:paraId="19B3E5D8"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39F02C8B" w14:textId="77777777" w:rsidR="003140AC" w:rsidRPr="00DE7A04" w:rsidRDefault="003140AC" w:rsidP="006F2CB6">
            <w:pPr>
              <w:spacing w:after="0"/>
              <w:rPr>
                <w:rFonts w:eastAsia="Calibri" w:cstheme="minorHAnsi"/>
                <w:lang w:val="en-US"/>
              </w:rPr>
            </w:pPr>
            <w:r w:rsidRPr="00DE7A04">
              <w:rPr>
                <w:rFonts w:eastAsia="Calibri" w:cstheme="minorHAnsi"/>
              </w:rPr>
              <w:t>SR-07</w:t>
            </w:r>
          </w:p>
        </w:tc>
        <w:tc>
          <w:tcPr>
            <w:tcW w:w="4559" w:type="pct"/>
            <w:tcBorders>
              <w:top w:val="single" w:sz="4" w:space="0" w:color="9CC2E5"/>
              <w:left w:val="single" w:sz="4" w:space="0" w:color="9CC2E5"/>
              <w:bottom w:val="single" w:sz="4" w:space="0" w:color="9CC2E5"/>
              <w:right w:val="single" w:sz="4" w:space="0" w:color="9CC2E5"/>
            </w:tcBorders>
            <w:hideMark/>
          </w:tcPr>
          <w:p w14:paraId="4DE9B43A" w14:textId="77777777" w:rsidR="003140AC" w:rsidRPr="00DE7A04" w:rsidRDefault="003140AC" w:rsidP="006F2CB6">
            <w:pPr>
              <w:spacing w:after="0"/>
              <w:rPr>
                <w:rFonts w:eastAsia="Calibri" w:cstheme="minorHAnsi"/>
              </w:rPr>
            </w:pPr>
            <w:r w:rsidRPr="00DE7A04">
              <w:rPr>
                <w:rFonts w:eastAsia="Calibri" w:cstheme="minorHAnsi"/>
                <w:b/>
                <w:bCs/>
              </w:rPr>
              <w:t>Regular Security Audits</w:t>
            </w:r>
            <w:r w:rsidRPr="00DE7A04">
              <w:rPr>
                <w:rFonts w:eastAsia="Calibri" w:cstheme="minorHAnsi"/>
                <w:b/>
                <w:bCs/>
              </w:rPr>
              <w:br/>
            </w:r>
            <w:r w:rsidRPr="00DE7A04">
              <w:rPr>
                <w:rFonts w:eastAsia="Calibri" w:cstheme="minorHAnsi"/>
              </w:rPr>
              <w:t>Scotiabank should undertake periodic security audits and vulnerability analyses as part of a continuous monitoring process to identify and address risks associated with the UPIP. This maintains the reliability and safety of the system.</w:t>
            </w:r>
          </w:p>
        </w:tc>
      </w:tr>
      <w:tr w:rsidR="003140AC" w:rsidRPr="00DE7A04" w14:paraId="3050059E"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258561F7" w14:textId="77777777" w:rsidR="003140AC" w:rsidRPr="00DE7A04" w:rsidRDefault="003140AC" w:rsidP="006F2CB6">
            <w:pPr>
              <w:spacing w:after="0"/>
              <w:rPr>
                <w:rFonts w:eastAsia="Calibri" w:cstheme="minorHAnsi"/>
              </w:rPr>
            </w:pPr>
            <w:r w:rsidRPr="00DE7A04">
              <w:rPr>
                <w:rFonts w:eastAsia="Calibri" w:cstheme="minorHAnsi"/>
              </w:rPr>
              <w:t>SR-08</w:t>
            </w:r>
          </w:p>
        </w:tc>
        <w:tc>
          <w:tcPr>
            <w:tcW w:w="4559" w:type="pct"/>
            <w:tcBorders>
              <w:top w:val="single" w:sz="4" w:space="0" w:color="9CC2E5"/>
              <w:left w:val="single" w:sz="4" w:space="0" w:color="9CC2E5"/>
              <w:bottom w:val="single" w:sz="4" w:space="0" w:color="9CC2E5"/>
              <w:right w:val="single" w:sz="4" w:space="0" w:color="9CC2E5"/>
            </w:tcBorders>
            <w:hideMark/>
          </w:tcPr>
          <w:p w14:paraId="090C1A0C" w14:textId="77777777" w:rsidR="003140AC" w:rsidRPr="00DE7A04" w:rsidRDefault="003140AC" w:rsidP="006F2CB6">
            <w:pPr>
              <w:spacing w:after="0"/>
              <w:rPr>
                <w:rFonts w:eastAsia="Calibri" w:cstheme="minorHAnsi"/>
              </w:rPr>
            </w:pPr>
            <w:r w:rsidRPr="00DE7A04">
              <w:rPr>
                <w:rFonts w:eastAsia="Calibri" w:cstheme="minorHAnsi"/>
                <w:b/>
                <w:bCs/>
              </w:rPr>
              <w:t>User Data Minimization</w:t>
            </w:r>
            <w:r w:rsidRPr="00DE7A04">
              <w:rPr>
                <w:rFonts w:eastAsia="Calibri" w:cstheme="minorHAnsi"/>
                <w:b/>
                <w:bCs/>
              </w:rPr>
              <w:br/>
            </w:r>
            <w:r w:rsidRPr="00DE7A04">
              <w:rPr>
                <w:rFonts w:eastAsia="Calibri" w:cstheme="minorHAnsi"/>
              </w:rPr>
              <w:t>Data minimization is practiced in collecting UPI system data for transaction processing and regulatory compliance. This mitigates the risks of a data breach while strengthening privacy protection.</w:t>
            </w:r>
          </w:p>
        </w:tc>
      </w:tr>
      <w:tr w:rsidR="003140AC" w:rsidRPr="00DE7A04" w14:paraId="7EC0DA4F"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08F44E47" w14:textId="77777777" w:rsidR="003140AC" w:rsidRPr="00DE7A04" w:rsidRDefault="003140AC" w:rsidP="006F2CB6">
            <w:pPr>
              <w:spacing w:after="0"/>
              <w:rPr>
                <w:rFonts w:eastAsia="Calibri" w:cstheme="minorHAnsi"/>
              </w:rPr>
            </w:pPr>
            <w:r w:rsidRPr="00DE7A04">
              <w:rPr>
                <w:rFonts w:eastAsia="Calibri" w:cstheme="minorHAnsi"/>
              </w:rPr>
              <w:t>SR-09</w:t>
            </w:r>
          </w:p>
        </w:tc>
        <w:tc>
          <w:tcPr>
            <w:tcW w:w="4559" w:type="pct"/>
            <w:tcBorders>
              <w:top w:val="single" w:sz="4" w:space="0" w:color="9CC2E5"/>
              <w:left w:val="single" w:sz="4" w:space="0" w:color="9CC2E5"/>
              <w:bottom w:val="single" w:sz="4" w:space="0" w:color="9CC2E5"/>
              <w:right w:val="single" w:sz="4" w:space="0" w:color="9CC2E5"/>
            </w:tcBorders>
            <w:hideMark/>
          </w:tcPr>
          <w:p w14:paraId="1F6B9F09" w14:textId="77777777" w:rsidR="003140AC" w:rsidRPr="00DE7A04" w:rsidRDefault="003140AC" w:rsidP="006F2CB6">
            <w:pPr>
              <w:spacing w:after="0"/>
              <w:rPr>
                <w:rFonts w:eastAsia="Calibri" w:cstheme="minorHAnsi"/>
              </w:rPr>
            </w:pPr>
            <w:r w:rsidRPr="00DE7A04">
              <w:rPr>
                <w:rFonts w:eastAsia="Calibri" w:cstheme="minorHAnsi"/>
                <w:b/>
                <w:bCs/>
              </w:rPr>
              <w:t>Incident Response Plan</w:t>
            </w:r>
            <w:r w:rsidRPr="00DE7A04">
              <w:rPr>
                <w:rFonts w:eastAsia="Calibri" w:cstheme="minorHAnsi"/>
                <w:b/>
                <w:bCs/>
              </w:rPr>
              <w:br/>
            </w:r>
            <w:r w:rsidRPr="00DE7A04">
              <w:rPr>
                <w:rFonts w:eastAsia="Calibri" w:cstheme="minorHAnsi"/>
              </w:rPr>
              <w:t xml:space="preserve">An all-inclusive incident response plan needs to be created, which will entail steps involved in identifying, managing, and thwarting security incidents. The program should also state the </w:t>
            </w:r>
            <w:r w:rsidRPr="00DE7A04">
              <w:rPr>
                <w:rFonts w:eastAsia="Calibri" w:cstheme="minorHAnsi"/>
              </w:rPr>
              <w:lastRenderedPageBreak/>
              <w:t>communication strategies for informing the affected users and regulatory bodies in case a security breach occurs.</w:t>
            </w:r>
          </w:p>
        </w:tc>
      </w:tr>
      <w:tr w:rsidR="003140AC" w:rsidRPr="00DE7A04" w14:paraId="71B68ECA"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4783F1D3" w14:textId="77777777" w:rsidR="003140AC" w:rsidRPr="00DE7A04" w:rsidRDefault="003140AC" w:rsidP="006F2CB6">
            <w:pPr>
              <w:spacing w:after="0"/>
              <w:rPr>
                <w:rFonts w:eastAsia="Calibri" w:cstheme="minorHAnsi"/>
              </w:rPr>
            </w:pPr>
            <w:r w:rsidRPr="00DE7A04">
              <w:rPr>
                <w:rFonts w:eastAsia="Calibri" w:cstheme="minorHAnsi"/>
              </w:rPr>
              <w:lastRenderedPageBreak/>
              <w:t>SR-10</w:t>
            </w:r>
          </w:p>
        </w:tc>
        <w:tc>
          <w:tcPr>
            <w:tcW w:w="4559" w:type="pct"/>
            <w:tcBorders>
              <w:top w:val="single" w:sz="4" w:space="0" w:color="9CC2E5"/>
              <w:left w:val="single" w:sz="4" w:space="0" w:color="9CC2E5"/>
              <w:bottom w:val="single" w:sz="4" w:space="0" w:color="9CC2E5"/>
              <w:right w:val="single" w:sz="4" w:space="0" w:color="9CC2E5"/>
            </w:tcBorders>
            <w:hideMark/>
          </w:tcPr>
          <w:p w14:paraId="2BE0FF80" w14:textId="77777777" w:rsidR="003140AC" w:rsidRPr="00DE7A04" w:rsidRDefault="003140AC" w:rsidP="006F2CB6">
            <w:pPr>
              <w:spacing w:after="0"/>
              <w:rPr>
                <w:rFonts w:eastAsia="Calibri" w:cstheme="minorHAnsi"/>
              </w:rPr>
            </w:pPr>
            <w:r w:rsidRPr="00DE7A04">
              <w:rPr>
                <w:rFonts w:eastAsia="Calibri" w:cstheme="minorHAnsi"/>
                <w:b/>
                <w:bCs/>
              </w:rPr>
              <w:t>Secure APIs</w:t>
            </w:r>
            <w:r w:rsidRPr="00DE7A04">
              <w:rPr>
                <w:rFonts w:eastAsia="Calibri" w:cstheme="minorHAnsi"/>
                <w:b/>
                <w:bCs/>
              </w:rPr>
              <w:br/>
            </w:r>
            <w:r w:rsidRPr="00DE7A04">
              <w:rPr>
                <w:rFonts w:eastAsia="Calibri" w:cstheme="minorHAnsi"/>
              </w:rPr>
              <w:t>UPI integration involves using APIs, which need developing practices and regular tests to guarantee safety from vulnerability. This prevents leakages, as well as unauthorized access to data.</w:t>
            </w:r>
          </w:p>
        </w:tc>
      </w:tr>
      <w:tr w:rsidR="003140AC" w:rsidRPr="00DE7A04" w14:paraId="28BF0EEB"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0390CB8E" w14:textId="77777777" w:rsidR="003140AC" w:rsidRPr="00DE7A04" w:rsidRDefault="003140AC" w:rsidP="006F2CB6">
            <w:pPr>
              <w:spacing w:after="0"/>
              <w:rPr>
                <w:rFonts w:eastAsia="Calibri" w:cstheme="minorHAnsi"/>
              </w:rPr>
            </w:pPr>
            <w:r w:rsidRPr="00DE7A04">
              <w:rPr>
                <w:rFonts w:eastAsia="Calibri" w:cstheme="minorHAnsi"/>
              </w:rPr>
              <w:t>SR-11</w:t>
            </w:r>
          </w:p>
        </w:tc>
        <w:tc>
          <w:tcPr>
            <w:tcW w:w="4559" w:type="pct"/>
            <w:tcBorders>
              <w:top w:val="single" w:sz="4" w:space="0" w:color="9CC2E5"/>
              <w:left w:val="single" w:sz="4" w:space="0" w:color="9CC2E5"/>
              <w:bottom w:val="single" w:sz="4" w:space="0" w:color="9CC2E5"/>
              <w:right w:val="single" w:sz="4" w:space="0" w:color="9CC2E5"/>
            </w:tcBorders>
            <w:hideMark/>
          </w:tcPr>
          <w:p w14:paraId="64DDB6EA" w14:textId="2E75947F" w:rsidR="003140AC" w:rsidRPr="00DE7A04" w:rsidRDefault="003140AC" w:rsidP="006F2CB6">
            <w:pPr>
              <w:spacing w:after="0"/>
              <w:rPr>
                <w:rFonts w:eastAsia="Calibri" w:cstheme="minorHAnsi"/>
              </w:rPr>
            </w:pPr>
            <w:r w:rsidRPr="00DE7A04">
              <w:rPr>
                <w:rFonts w:eastAsia="Calibri" w:cstheme="minorHAnsi"/>
                <w:b/>
                <w:bCs/>
              </w:rPr>
              <w:t>Employee Access Management</w:t>
            </w:r>
            <w:r w:rsidRPr="00DE7A04">
              <w:rPr>
                <w:rFonts w:eastAsia="Calibri" w:cstheme="minorHAnsi"/>
                <w:b/>
                <w:bCs/>
              </w:rPr>
              <w:br/>
            </w:r>
            <w:r w:rsidRPr="00DE7A04">
              <w:rPr>
                <w:rFonts w:eastAsia="Calibri" w:cstheme="minorHAnsi"/>
              </w:rPr>
              <w:t xml:space="preserve">After the principle of privilege (PoLP), strict access management policies should be enforced to allow only authenticated Scotiabank personnel to gain access to the users’ information. It reduces internal security risks </w:t>
            </w:r>
            <w:r w:rsidR="00EB101F" w:rsidRPr="00DE7A04">
              <w:rPr>
                <w:rFonts w:eastAsia="Calibri" w:cstheme="minorHAnsi"/>
              </w:rPr>
              <w:t>and</w:t>
            </w:r>
            <w:r w:rsidRPr="00DE7A04">
              <w:rPr>
                <w:rFonts w:eastAsia="Calibri" w:cstheme="minorHAnsi"/>
              </w:rPr>
              <w:t xml:space="preserve"> prevents misutilization of user data.</w:t>
            </w:r>
          </w:p>
        </w:tc>
      </w:tr>
    </w:tbl>
    <w:p w14:paraId="62D25043" w14:textId="27E1C8F4" w:rsidR="003140AC" w:rsidRPr="00DE7A04" w:rsidRDefault="003140AC" w:rsidP="006F2CB6">
      <w:pPr>
        <w:spacing w:after="0"/>
        <w:rPr>
          <w:rFonts w:cstheme="minorHAnsi"/>
          <w:b/>
          <w:bCs/>
          <w:iCs/>
          <w:color w:val="008000"/>
        </w:rPr>
      </w:pPr>
      <w:r w:rsidRPr="00DE7A04">
        <w:rPr>
          <w:rFonts w:cstheme="minorHAnsi"/>
          <w:b/>
          <w:bCs/>
          <w:sz w:val="28"/>
          <w:szCs w:val="28"/>
        </w:rPr>
        <w:br/>
      </w:r>
    </w:p>
    <w:tbl>
      <w:tblPr>
        <w:tblW w:w="5345" w:type="pct"/>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14" w:type="dxa"/>
          <w:bottom w:w="72" w:type="dxa"/>
        </w:tblCellMar>
        <w:tblLook w:val="0620" w:firstRow="1" w:lastRow="0" w:firstColumn="0" w:lastColumn="0" w:noHBand="1" w:noVBand="1"/>
      </w:tblPr>
      <w:tblGrid>
        <w:gridCol w:w="852"/>
        <w:gridCol w:w="8786"/>
      </w:tblGrid>
      <w:tr w:rsidR="003140AC" w:rsidRPr="00DE7A04" w14:paraId="53F901F2" w14:textId="77777777" w:rsidTr="007968AE">
        <w:tc>
          <w:tcPr>
            <w:tcW w:w="442" w:type="pct"/>
            <w:tcBorders>
              <w:top w:val="single" w:sz="4" w:space="0" w:color="5B9BD5"/>
              <w:left w:val="single" w:sz="4" w:space="0" w:color="5B9BD5"/>
              <w:bottom w:val="single" w:sz="4" w:space="0" w:color="5B9BD5"/>
              <w:right w:val="nil"/>
            </w:tcBorders>
            <w:shd w:val="clear" w:color="auto" w:fill="5B9BD5"/>
            <w:hideMark/>
          </w:tcPr>
          <w:p w14:paraId="395DFBBF" w14:textId="77777777" w:rsidR="003140AC" w:rsidRPr="00DE7A04" w:rsidRDefault="003140AC" w:rsidP="006F2CB6">
            <w:pPr>
              <w:spacing w:after="0"/>
              <w:rPr>
                <w:rFonts w:eastAsia="Calibri" w:cstheme="minorHAnsi"/>
                <w:b/>
                <w:bCs/>
                <w:color w:val="FFFFFF"/>
                <w:szCs w:val="26"/>
              </w:rPr>
            </w:pPr>
            <w:r w:rsidRPr="00DE7A04">
              <w:rPr>
                <w:rFonts w:eastAsia="Calibri" w:cstheme="minorHAnsi"/>
                <w:b/>
                <w:bCs/>
                <w:color w:val="FFFFFF"/>
              </w:rPr>
              <w:t>ID</w:t>
            </w:r>
          </w:p>
        </w:tc>
        <w:tc>
          <w:tcPr>
            <w:tcW w:w="4558" w:type="pct"/>
            <w:tcBorders>
              <w:top w:val="single" w:sz="4" w:space="0" w:color="5B9BD5"/>
              <w:left w:val="nil"/>
              <w:bottom w:val="single" w:sz="4" w:space="0" w:color="5B9BD5"/>
              <w:right w:val="single" w:sz="4" w:space="0" w:color="5B9BD5"/>
            </w:tcBorders>
            <w:shd w:val="clear" w:color="auto" w:fill="5B9BD5"/>
            <w:hideMark/>
          </w:tcPr>
          <w:p w14:paraId="658FAD52" w14:textId="77777777" w:rsidR="003140AC" w:rsidRPr="00DE7A04" w:rsidRDefault="003140AC" w:rsidP="006F2CB6">
            <w:pPr>
              <w:spacing w:after="0"/>
              <w:rPr>
                <w:rFonts w:eastAsia="Calibri" w:cstheme="minorHAnsi"/>
                <w:b/>
                <w:bCs/>
                <w:color w:val="FFFFFF"/>
              </w:rPr>
            </w:pPr>
            <w:r w:rsidRPr="00DE7A04">
              <w:rPr>
                <w:rFonts w:eastAsia="Calibri" w:cstheme="minorHAnsi"/>
                <w:b/>
                <w:bCs/>
                <w:color w:val="FFFFFF"/>
              </w:rPr>
              <w:t>PERFORMANCE REQUIREMENTS</w:t>
            </w:r>
          </w:p>
        </w:tc>
      </w:tr>
      <w:tr w:rsidR="003140AC" w:rsidRPr="00DE7A04" w14:paraId="2E453124"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12CC94FB" w14:textId="77777777" w:rsidR="003140AC" w:rsidRPr="00DE7A04" w:rsidRDefault="003140AC" w:rsidP="006F2CB6">
            <w:pPr>
              <w:spacing w:after="0"/>
              <w:rPr>
                <w:rFonts w:eastAsia="Calibri" w:cstheme="minorHAnsi"/>
              </w:rPr>
            </w:pPr>
            <w:r w:rsidRPr="00DE7A04">
              <w:rPr>
                <w:rFonts w:eastAsia="Calibri" w:cstheme="minorHAnsi"/>
              </w:rPr>
              <w:t>PR-01</w:t>
            </w:r>
          </w:p>
        </w:tc>
        <w:tc>
          <w:tcPr>
            <w:tcW w:w="4558" w:type="pct"/>
            <w:tcBorders>
              <w:top w:val="single" w:sz="4" w:space="0" w:color="9CC2E5"/>
              <w:left w:val="single" w:sz="4" w:space="0" w:color="9CC2E5"/>
              <w:bottom w:val="single" w:sz="4" w:space="0" w:color="9CC2E5"/>
              <w:right w:val="single" w:sz="4" w:space="0" w:color="9CC2E5"/>
            </w:tcBorders>
            <w:hideMark/>
          </w:tcPr>
          <w:p w14:paraId="4D7C2285" w14:textId="77777777" w:rsidR="003140AC" w:rsidRPr="00DE7A04" w:rsidRDefault="003140AC" w:rsidP="006F2CB6">
            <w:pPr>
              <w:spacing w:after="0"/>
              <w:rPr>
                <w:rFonts w:eastAsia="Calibri" w:cstheme="minorHAnsi"/>
              </w:rPr>
            </w:pPr>
            <w:r w:rsidRPr="00DE7A04">
              <w:rPr>
                <w:rFonts w:eastAsia="Calibri" w:cstheme="minorHAnsi"/>
                <w:b/>
                <w:bCs/>
              </w:rPr>
              <w:t>Transaction Speed</w:t>
            </w:r>
            <w:r w:rsidRPr="00DE7A04">
              <w:rPr>
                <w:rFonts w:eastAsia="Calibri" w:cstheme="minorHAnsi"/>
                <w:b/>
                <w:bCs/>
              </w:rPr>
              <w:br/>
            </w:r>
            <w:r w:rsidRPr="00DE7A04">
              <w:rPr>
                <w:rFonts w:eastAsia="Calibri" w:cstheme="minorHAnsi"/>
              </w:rPr>
              <w:t>UPI takes at most ten seconds to process a transaction. The system must be able to maintain its transaction speed permanently during operational times to ensure continuous services.</w:t>
            </w:r>
          </w:p>
        </w:tc>
      </w:tr>
      <w:tr w:rsidR="003140AC" w:rsidRPr="00DE7A04" w14:paraId="5ACCCEEF"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2F7B1057" w14:textId="77777777" w:rsidR="003140AC" w:rsidRPr="00DE7A04" w:rsidRDefault="003140AC" w:rsidP="006F2CB6">
            <w:pPr>
              <w:spacing w:after="0"/>
              <w:rPr>
                <w:rFonts w:eastAsia="Calibri" w:cstheme="minorHAnsi"/>
              </w:rPr>
            </w:pPr>
            <w:r w:rsidRPr="00DE7A04">
              <w:rPr>
                <w:rFonts w:eastAsia="Calibri" w:cstheme="minorHAnsi"/>
              </w:rPr>
              <w:t>PR-02</w:t>
            </w:r>
          </w:p>
        </w:tc>
        <w:tc>
          <w:tcPr>
            <w:tcW w:w="4558" w:type="pct"/>
            <w:tcBorders>
              <w:top w:val="single" w:sz="4" w:space="0" w:color="9CC2E5"/>
              <w:left w:val="single" w:sz="4" w:space="0" w:color="9CC2E5"/>
              <w:bottom w:val="single" w:sz="4" w:space="0" w:color="9CC2E5"/>
              <w:right w:val="single" w:sz="4" w:space="0" w:color="9CC2E5"/>
            </w:tcBorders>
            <w:hideMark/>
          </w:tcPr>
          <w:p w14:paraId="1F2EA06A" w14:textId="77777777" w:rsidR="003140AC" w:rsidRPr="00DE7A04" w:rsidRDefault="003140AC" w:rsidP="006F2CB6">
            <w:pPr>
              <w:spacing w:after="0"/>
              <w:rPr>
                <w:rFonts w:eastAsia="Calibri" w:cstheme="minorHAnsi"/>
              </w:rPr>
            </w:pPr>
            <w:r w:rsidRPr="00DE7A04">
              <w:rPr>
                <w:rFonts w:eastAsia="Calibri" w:cstheme="minorHAnsi"/>
                <w:b/>
                <w:bCs/>
              </w:rPr>
              <w:t>System Availability</w:t>
            </w:r>
            <w:r w:rsidRPr="00DE7A04">
              <w:rPr>
                <w:rFonts w:eastAsia="Calibri" w:cstheme="minorHAnsi"/>
                <w:b/>
                <w:bCs/>
              </w:rPr>
              <w:br/>
            </w:r>
            <w:r w:rsidRPr="00DE7A04">
              <w:rPr>
                <w:rFonts w:eastAsia="Calibri" w:cstheme="minorHAnsi"/>
              </w:rPr>
              <w:t>Scotiabank UPI service should be available at least 99.95% of the time to ensure that users can access and use the system besides scheduled maintenance and unpredictable occurrences. This shows how reliable and easy it is to use the system.</w:t>
            </w:r>
          </w:p>
        </w:tc>
      </w:tr>
      <w:tr w:rsidR="003140AC" w:rsidRPr="00DE7A04" w14:paraId="2351FD32"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7E2B8B26" w14:textId="77777777" w:rsidR="003140AC" w:rsidRPr="00DE7A04" w:rsidRDefault="003140AC" w:rsidP="006F2CB6">
            <w:pPr>
              <w:spacing w:after="0"/>
              <w:rPr>
                <w:rFonts w:eastAsia="Calibri" w:cstheme="minorHAnsi"/>
              </w:rPr>
            </w:pPr>
            <w:r w:rsidRPr="00DE7A04">
              <w:rPr>
                <w:rFonts w:eastAsia="Calibri" w:cstheme="minorHAnsi"/>
              </w:rPr>
              <w:t>PR-03</w:t>
            </w:r>
          </w:p>
        </w:tc>
        <w:tc>
          <w:tcPr>
            <w:tcW w:w="4558" w:type="pct"/>
            <w:tcBorders>
              <w:top w:val="single" w:sz="4" w:space="0" w:color="9CC2E5"/>
              <w:left w:val="single" w:sz="4" w:space="0" w:color="9CC2E5"/>
              <w:bottom w:val="single" w:sz="4" w:space="0" w:color="9CC2E5"/>
              <w:right w:val="single" w:sz="4" w:space="0" w:color="9CC2E5"/>
            </w:tcBorders>
            <w:hideMark/>
          </w:tcPr>
          <w:p w14:paraId="67863952" w14:textId="77777777" w:rsidR="003140AC" w:rsidRPr="00DE7A04" w:rsidRDefault="003140AC" w:rsidP="006F2CB6">
            <w:pPr>
              <w:spacing w:after="0"/>
              <w:rPr>
                <w:rFonts w:eastAsia="Calibri" w:cstheme="minorHAnsi"/>
              </w:rPr>
            </w:pPr>
            <w:r w:rsidRPr="00DE7A04">
              <w:rPr>
                <w:rFonts w:eastAsia="Calibri" w:cstheme="minorHAnsi"/>
                <w:b/>
                <w:bCs/>
              </w:rPr>
              <w:t>Scalability</w:t>
            </w:r>
            <w:r w:rsidRPr="00DE7A04">
              <w:rPr>
                <w:rFonts w:eastAsia="Calibri" w:cstheme="minorHAnsi"/>
                <w:b/>
                <w:bCs/>
              </w:rPr>
              <w:br/>
            </w:r>
            <w:r w:rsidRPr="00DE7A04">
              <w:rPr>
                <w:rFonts w:eastAsia="Calibri" w:cstheme="minorHAnsi"/>
              </w:rPr>
              <w:t>As the number of users increases and transactions per second increases, the UPI platform must cope with this increasing load without affecting performance.</w:t>
            </w:r>
          </w:p>
        </w:tc>
      </w:tr>
      <w:tr w:rsidR="003140AC" w:rsidRPr="00DE7A04" w14:paraId="5A3021B2"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1B6B2B0D" w14:textId="77777777" w:rsidR="003140AC" w:rsidRPr="00DE7A04" w:rsidRDefault="003140AC" w:rsidP="006F2CB6">
            <w:pPr>
              <w:spacing w:after="0"/>
              <w:rPr>
                <w:rFonts w:eastAsia="Calibri" w:cstheme="minorHAnsi"/>
              </w:rPr>
            </w:pPr>
            <w:r w:rsidRPr="00DE7A04">
              <w:rPr>
                <w:rFonts w:eastAsia="Calibri" w:cstheme="minorHAnsi"/>
              </w:rPr>
              <w:t>PR-04</w:t>
            </w:r>
          </w:p>
        </w:tc>
        <w:tc>
          <w:tcPr>
            <w:tcW w:w="4558" w:type="pct"/>
            <w:tcBorders>
              <w:top w:val="single" w:sz="4" w:space="0" w:color="9CC2E5"/>
              <w:left w:val="single" w:sz="4" w:space="0" w:color="9CC2E5"/>
              <w:bottom w:val="single" w:sz="4" w:space="0" w:color="9CC2E5"/>
              <w:right w:val="single" w:sz="4" w:space="0" w:color="9CC2E5"/>
            </w:tcBorders>
            <w:hideMark/>
          </w:tcPr>
          <w:p w14:paraId="795F5AED" w14:textId="77777777" w:rsidR="003140AC" w:rsidRPr="00DE7A04" w:rsidRDefault="003140AC" w:rsidP="006F2CB6">
            <w:pPr>
              <w:spacing w:after="0"/>
              <w:rPr>
                <w:rFonts w:eastAsia="Calibri" w:cstheme="minorHAnsi"/>
              </w:rPr>
            </w:pPr>
            <w:r w:rsidRPr="00DE7A04">
              <w:rPr>
                <w:rFonts w:eastAsia="Calibri" w:cstheme="minorHAnsi"/>
                <w:b/>
                <w:bCs/>
              </w:rPr>
              <w:t>Concurrent Users Handling</w:t>
            </w:r>
            <w:r w:rsidRPr="00DE7A04">
              <w:rPr>
                <w:rFonts w:eastAsia="Calibri" w:cstheme="minorHAnsi"/>
                <w:b/>
                <w:bCs/>
              </w:rPr>
              <w:br/>
            </w:r>
            <w:r w:rsidRPr="00DE7A04">
              <w:rPr>
                <w:rFonts w:eastAsia="Calibri" w:cstheme="minorHAnsi"/>
              </w:rPr>
              <w:t>The system must support [number] users without affecting transaction speed, security, and other performance parameters, considering that the bank customers are varied.</w:t>
            </w:r>
          </w:p>
        </w:tc>
      </w:tr>
      <w:tr w:rsidR="003140AC" w:rsidRPr="00DE7A04" w14:paraId="16074B59" w14:textId="77777777" w:rsidTr="007968AE">
        <w:trPr>
          <w:trHeight w:val="1268"/>
        </w:trPr>
        <w:tc>
          <w:tcPr>
            <w:tcW w:w="442" w:type="pct"/>
            <w:tcBorders>
              <w:top w:val="single" w:sz="4" w:space="0" w:color="9CC2E5"/>
              <w:left w:val="single" w:sz="4" w:space="0" w:color="9CC2E5"/>
              <w:bottom w:val="single" w:sz="4" w:space="0" w:color="9CC2E5"/>
              <w:right w:val="single" w:sz="4" w:space="0" w:color="9CC2E5"/>
            </w:tcBorders>
            <w:hideMark/>
          </w:tcPr>
          <w:p w14:paraId="03897D37" w14:textId="77777777" w:rsidR="003140AC" w:rsidRPr="00DE7A04" w:rsidRDefault="003140AC" w:rsidP="006F2CB6">
            <w:pPr>
              <w:spacing w:after="0"/>
              <w:rPr>
                <w:rFonts w:eastAsia="Calibri" w:cstheme="minorHAnsi"/>
              </w:rPr>
            </w:pPr>
            <w:r w:rsidRPr="00DE7A04">
              <w:rPr>
                <w:rFonts w:eastAsia="Calibri" w:cstheme="minorHAnsi"/>
              </w:rPr>
              <w:t>PR-05</w:t>
            </w:r>
          </w:p>
        </w:tc>
        <w:tc>
          <w:tcPr>
            <w:tcW w:w="4558" w:type="pct"/>
            <w:tcBorders>
              <w:top w:val="single" w:sz="4" w:space="0" w:color="9CC2E5"/>
              <w:left w:val="single" w:sz="4" w:space="0" w:color="9CC2E5"/>
              <w:bottom w:val="single" w:sz="4" w:space="0" w:color="9CC2E5"/>
              <w:right w:val="single" w:sz="4" w:space="0" w:color="9CC2E5"/>
            </w:tcBorders>
            <w:hideMark/>
          </w:tcPr>
          <w:p w14:paraId="4C954866" w14:textId="77777777" w:rsidR="003140AC" w:rsidRPr="00DE7A04" w:rsidRDefault="003140AC" w:rsidP="006F2CB6">
            <w:pPr>
              <w:spacing w:after="0"/>
              <w:rPr>
                <w:rFonts w:eastAsia="Calibri" w:cstheme="minorHAnsi"/>
              </w:rPr>
            </w:pPr>
            <w:r w:rsidRPr="00DE7A04">
              <w:rPr>
                <w:rFonts w:eastAsia="Calibri" w:cstheme="minorHAnsi"/>
                <w:b/>
                <w:bCs/>
              </w:rPr>
              <w:t>Data Throughput</w:t>
            </w:r>
            <w:r w:rsidRPr="00DE7A04">
              <w:rPr>
                <w:rFonts w:eastAsia="Calibri" w:cstheme="minorHAnsi"/>
                <w:b/>
                <w:bCs/>
              </w:rPr>
              <w:br/>
            </w:r>
            <w:r w:rsidRPr="00DE7A04">
              <w:rPr>
                <w:rFonts w:eastAsia="Calibri" w:cstheme="minorHAnsi"/>
              </w:rPr>
              <w:t>UPI system should provide continuous transaction consistency by providing a high data rate in the communication link between user interfaces, bank servers and interbank systems without time lag.</w:t>
            </w:r>
          </w:p>
        </w:tc>
      </w:tr>
      <w:tr w:rsidR="003140AC" w:rsidRPr="00DE7A04" w14:paraId="015D7B4B"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30E24417" w14:textId="77777777" w:rsidR="003140AC" w:rsidRPr="00DE7A04" w:rsidRDefault="003140AC" w:rsidP="007968AE">
            <w:pPr>
              <w:rPr>
                <w:rFonts w:eastAsia="Calibri" w:cstheme="minorHAnsi"/>
              </w:rPr>
            </w:pPr>
            <w:r w:rsidRPr="00DE7A04">
              <w:rPr>
                <w:rFonts w:eastAsia="Calibri" w:cstheme="minorHAnsi"/>
              </w:rPr>
              <w:t>PR-06</w:t>
            </w:r>
          </w:p>
        </w:tc>
        <w:tc>
          <w:tcPr>
            <w:tcW w:w="4558" w:type="pct"/>
            <w:tcBorders>
              <w:top w:val="single" w:sz="4" w:space="0" w:color="9CC2E5"/>
              <w:left w:val="single" w:sz="4" w:space="0" w:color="9CC2E5"/>
              <w:bottom w:val="single" w:sz="4" w:space="0" w:color="9CC2E5"/>
              <w:right w:val="single" w:sz="4" w:space="0" w:color="9CC2E5"/>
            </w:tcBorders>
            <w:hideMark/>
          </w:tcPr>
          <w:p w14:paraId="735AE704" w14:textId="77777777" w:rsidR="003140AC" w:rsidRPr="00DE7A04" w:rsidRDefault="003140AC" w:rsidP="007968AE">
            <w:pPr>
              <w:rPr>
                <w:rFonts w:eastAsia="Calibri" w:cstheme="minorHAnsi"/>
              </w:rPr>
            </w:pPr>
            <w:r w:rsidRPr="00DE7A04">
              <w:rPr>
                <w:rFonts w:eastAsia="Calibri" w:cstheme="minorHAnsi"/>
                <w:b/>
                <w:bCs/>
              </w:rPr>
              <w:t>Failover Capabilities</w:t>
            </w:r>
            <w:r w:rsidRPr="00DE7A04">
              <w:rPr>
                <w:rFonts w:eastAsia="Calibri" w:cstheme="minorHAnsi"/>
                <w:b/>
                <w:bCs/>
              </w:rPr>
              <w:br/>
            </w:r>
            <w:r w:rsidRPr="00DE7A04">
              <w:rPr>
                <w:rFonts w:eastAsia="Calibri" w:cstheme="minorHAnsi"/>
              </w:rPr>
              <w:t>The UPI system automatically switches to a second mode as a backup in case of a system failure or during disruptive occurrences to ensure that services are always available and help curb transaction disruptions.</w:t>
            </w:r>
          </w:p>
        </w:tc>
      </w:tr>
      <w:tr w:rsidR="003140AC" w:rsidRPr="00DE7A04" w14:paraId="6365C8DB" w14:textId="77777777" w:rsidTr="006F2CB6">
        <w:trPr>
          <w:trHeight w:val="1128"/>
        </w:trPr>
        <w:tc>
          <w:tcPr>
            <w:tcW w:w="442" w:type="pct"/>
            <w:tcBorders>
              <w:top w:val="single" w:sz="4" w:space="0" w:color="9CC2E5"/>
              <w:left w:val="single" w:sz="4" w:space="0" w:color="9CC2E5"/>
              <w:bottom w:val="single" w:sz="4" w:space="0" w:color="9CC2E5"/>
              <w:right w:val="single" w:sz="4" w:space="0" w:color="9CC2E5"/>
            </w:tcBorders>
            <w:hideMark/>
          </w:tcPr>
          <w:p w14:paraId="7A4FA304" w14:textId="77777777" w:rsidR="003140AC" w:rsidRPr="00DE7A04" w:rsidRDefault="003140AC" w:rsidP="007968AE">
            <w:pPr>
              <w:rPr>
                <w:rFonts w:eastAsia="Calibri" w:cstheme="minorHAnsi"/>
              </w:rPr>
            </w:pPr>
            <w:r w:rsidRPr="00DE7A04">
              <w:rPr>
                <w:rFonts w:eastAsia="Calibri" w:cstheme="minorHAnsi"/>
              </w:rPr>
              <w:t>PR-07</w:t>
            </w:r>
          </w:p>
        </w:tc>
        <w:tc>
          <w:tcPr>
            <w:tcW w:w="4558" w:type="pct"/>
            <w:tcBorders>
              <w:top w:val="single" w:sz="4" w:space="0" w:color="9CC2E5"/>
              <w:left w:val="single" w:sz="4" w:space="0" w:color="9CC2E5"/>
              <w:bottom w:val="single" w:sz="4" w:space="0" w:color="9CC2E5"/>
              <w:right w:val="single" w:sz="4" w:space="0" w:color="9CC2E5"/>
            </w:tcBorders>
            <w:hideMark/>
          </w:tcPr>
          <w:p w14:paraId="5C2DC830" w14:textId="77777777" w:rsidR="003140AC" w:rsidRPr="00DE7A04" w:rsidRDefault="003140AC" w:rsidP="007968AE">
            <w:pPr>
              <w:rPr>
                <w:rFonts w:eastAsia="Calibri" w:cstheme="minorHAnsi"/>
              </w:rPr>
            </w:pPr>
            <w:r w:rsidRPr="00DE7A04">
              <w:rPr>
                <w:rFonts w:eastAsia="Calibri" w:cstheme="minorHAnsi"/>
                <w:b/>
                <w:bCs/>
              </w:rPr>
              <w:t>Response Time</w:t>
            </w:r>
            <w:r w:rsidRPr="00DE7A04">
              <w:rPr>
                <w:rFonts w:eastAsia="Calibri" w:cstheme="minorHAnsi"/>
                <w:b/>
                <w:bCs/>
              </w:rPr>
              <w:br/>
            </w:r>
            <w:r w:rsidRPr="00DE7A04">
              <w:rPr>
                <w:rFonts w:eastAsia="Calibri" w:cstheme="minorHAnsi"/>
              </w:rPr>
              <w:t>It needs to give customers information about their transactions like payment, account balance and history of transactions. It will also ensure the user interface responds to a better user experience.</w:t>
            </w:r>
          </w:p>
        </w:tc>
      </w:tr>
      <w:tr w:rsidR="003140AC" w:rsidRPr="00DE7A04" w14:paraId="08986E63" w14:textId="77777777" w:rsidTr="007968AE">
        <w:tc>
          <w:tcPr>
            <w:tcW w:w="442" w:type="pct"/>
            <w:tcBorders>
              <w:top w:val="single" w:sz="4" w:space="0" w:color="9CC2E5"/>
              <w:left w:val="single" w:sz="4" w:space="0" w:color="9CC2E5"/>
              <w:bottom w:val="single" w:sz="4" w:space="0" w:color="9CC2E5"/>
              <w:right w:val="single" w:sz="4" w:space="0" w:color="9CC2E5"/>
            </w:tcBorders>
          </w:tcPr>
          <w:p w14:paraId="52D75738" w14:textId="77777777" w:rsidR="003140AC" w:rsidRPr="00DE7A04" w:rsidRDefault="003140AC" w:rsidP="007968AE">
            <w:pPr>
              <w:rPr>
                <w:rFonts w:eastAsia="Calibri" w:cstheme="minorHAnsi"/>
              </w:rPr>
            </w:pPr>
            <w:r w:rsidRPr="00DE7A04">
              <w:rPr>
                <w:rFonts w:eastAsia="Calibri" w:cstheme="minorHAnsi"/>
              </w:rPr>
              <w:t>PR-08</w:t>
            </w:r>
          </w:p>
        </w:tc>
        <w:tc>
          <w:tcPr>
            <w:tcW w:w="4558" w:type="pct"/>
            <w:tcBorders>
              <w:top w:val="single" w:sz="4" w:space="0" w:color="9CC2E5"/>
              <w:left w:val="single" w:sz="4" w:space="0" w:color="9CC2E5"/>
              <w:bottom w:val="single" w:sz="4" w:space="0" w:color="9CC2E5"/>
              <w:right w:val="single" w:sz="4" w:space="0" w:color="9CC2E5"/>
            </w:tcBorders>
          </w:tcPr>
          <w:p w14:paraId="2A39DB22" w14:textId="77777777" w:rsidR="003140AC" w:rsidRPr="00DE7A04" w:rsidRDefault="003140AC" w:rsidP="007968AE">
            <w:pPr>
              <w:rPr>
                <w:rFonts w:eastAsia="Calibri" w:cstheme="minorHAnsi"/>
              </w:rPr>
            </w:pPr>
            <w:r w:rsidRPr="00DE7A04">
              <w:rPr>
                <w:rFonts w:eastAsia="Calibri" w:cstheme="minorHAnsi"/>
                <w:b/>
                <w:bCs/>
              </w:rPr>
              <w:t>Data Backup</w:t>
            </w:r>
            <w:r w:rsidRPr="00DE7A04">
              <w:rPr>
                <w:rFonts w:eastAsia="Calibri" w:cstheme="minorHAnsi"/>
                <w:b/>
                <w:bCs/>
              </w:rPr>
              <w:br/>
            </w:r>
            <w:r w:rsidRPr="00DE7A04">
              <w:rPr>
                <w:rFonts w:eastAsia="Calibri" w:cstheme="minorHAnsi"/>
              </w:rPr>
              <w:t>The information is crucial as it prevents data loss and enables data recovery from system failures and corrupt data. The backup of this data must be secured on a server.</w:t>
            </w:r>
          </w:p>
        </w:tc>
      </w:tr>
      <w:tr w:rsidR="003140AC" w:rsidRPr="00DE7A04" w14:paraId="31A666AA"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5ACF86EF" w14:textId="77777777" w:rsidR="003140AC" w:rsidRPr="00DE7A04" w:rsidRDefault="003140AC" w:rsidP="006F2CB6">
            <w:pPr>
              <w:spacing w:after="0"/>
              <w:rPr>
                <w:rFonts w:eastAsia="Calibri" w:cstheme="minorHAnsi"/>
              </w:rPr>
            </w:pPr>
            <w:r w:rsidRPr="00DE7A04">
              <w:rPr>
                <w:rFonts w:eastAsia="Calibri" w:cstheme="minorHAnsi"/>
              </w:rPr>
              <w:lastRenderedPageBreak/>
              <w:t>PR-09</w:t>
            </w:r>
          </w:p>
        </w:tc>
        <w:tc>
          <w:tcPr>
            <w:tcW w:w="4558" w:type="pct"/>
            <w:tcBorders>
              <w:top w:val="single" w:sz="4" w:space="0" w:color="9CC2E5"/>
              <w:left w:val="single" w:sz="4" w:space="0" w:color="9CC2E5"/>
              <w:bottom w:val="single" w:sz="4" w:space="0" w:color="9CC2E5"/>
              <w:right w:val="single" w:sz="4" w:space="0" w:color="9CC2E5"/>
            </w:tcBorders>
            <w:hideMark/>
          </w:tcPr>
          <w:p w14:paraId="667856CA" w14:textId="77777777" w:rsidR="003140AC" w:rsidRPr="00DE7A04" w:rsidRDefault="003140AC" w:rsidP="006F2CB6">
            <w:pPr>
              <w:spacing w:after="0"/>
              <w:rPr>
                <w:rFonts w:eastAsia="Calibri" w:cstheme="minorHAnsi"/>
              </w:rPr>
            </w:pPr>
            <w:r w:rsidRPr="00DE7A04">
              <w:rPr>
                <w:rFonts w:eastAsia="Calibri" w:cstheme="minorHAnsi"/>
                <w:b/>
                <w:bCs/>
              </w:rPr>
              <w:t>Load Balancing</w:t>
            </w:r>
            <w:r w:rsidRPr="00DE7A04">
              <w:rPr>
                <w:rFonts w:eastAsia="Calibri" w:cstheme="minorHAnsi"/>
                <w:b/>
                <w:bCs/>
              </w:rPr>
              <w:br/>
            </w:r>
            <w:r w:rsidRPr="00DE7A04">
              <w:rPr>
                <w:rFonts w:eastAsia="Calibri" w:cstheme="minorHAnsi"/>
              </w:rPr>
              <w:t>It is imperative to have solid load-balancing capabilities to maintain the system's performance. This spreads load transactions among servers, avoiding server overloading during peak transactions.</w:t>
            </w:r>
          </w:p>
        </w:tc>
      </w:tr>
      <w:tr w:rsidR="003140AC" w:rsidRPr="00DE7A04" w14:paraId="68CC0F43"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57BD5515" w14:textId="77777777" w:rsidR="003140AC" w:rsidRPr="00DE7A04" w:rsidRDefault="003140AC" w:rsidP="006F2CB6">
            <w:pPr>
              <w:spacing w:after="0"/>
              <w:rPr>
                <w:rFonts w:eastAsia="Calibri" w:cstheme="minorHAnsi"/>
              </w:rPr>
            </w:pPr>
            <w:r w:rsidRPr="00DE7A04">
              <w:rPr>
                <w:rFonts w:eastAsia="Calibri" w:cstheme="minorHAnsi"/>
              </w:rPr>
              <w:t>PR-10</w:t>
            </w:r>
          </w:p>
        </w:tc>
        <w:tc>
          <w:tcPr>
            <w:tcW w:w="4558" w:type="pct"/>
            <w:tcBorders>
              <w:top w:val="single" w:sz="4" w:space="0" w:color="9CC2E5"/>
              <w:left w:val="single" w:sz="4" w:space="0" w:color="9CC2E5"/>
              <w:bottom w:val="single" w:sz="4" w:space="0" w:color="9CC2E5"/>
              <w:right w:val="single" w:sz="4" w:space="0" w:color="9CC2E5"/>
            </w:tcBorders>
            <w:hideMark/>
          </w:tcPr>
          <w:p w14:paraId="1575F1DB" w14:textId="77777777" w:rsidR="003140AC" w:rsidRPr="00DE7A04" w:rsidRDefault="003140AC" w:rsidP="006F2CB6">
            <w:pPr>
              <w:spacing w:after="0"/>
              <w:rPr>
                <w:rFonts w:eastAsia="Calibri" w:cstheme="minorHAnsi"/>
              </w:rPr>
            </w:pPr>
            <w:r w:rsidRPr="00DE7A04">
              <w:rPr>
                <w:rFonts w:eastAsia="Calibri" w:cstheme="minorHAnsi"/>
                <w:b/>
                <w:bCs/>
              </w:rPr>
              <w:t>Latency</w:t>
            </w:r>
            <w:r w:rsidRPr="00DE7A04">
              <w:rPr>
                <w:rFonts w:eastAsia="Calibri" w:cstheme="minorHAnsi"/>
                <w:b/>
                <w:bCs/>
              </w:rPr>
              <w:br/>
            </w:r>
            <w:r w:rsidRPr="00DE7A04">
              <w:rPr>
                <w:rFonts w:eastAsia="Calibri" w:cstheme="minorHAnsi"/>
              </w:rPr>
              <w:t>Minimizing latency in the data transmission between user devices, UPI platform and bank servers for the transaction processing and retrieval process. Therefore, it should be noted that a system's latency must be as minimal as possible.</w:t>
            </w:r>
          </w:p>
        </w:tc>
      </w:tr>
      <w:tr w:rsidR="003140AC" w:rsidRPr="00DE7A04" w14:paraId="1FA40647"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777259B9" w14:textId="77777777" w:rsidR="003140AC" w:rsidRPr="00DE7A04" w:rsidRDefault="003140AC" w:rsidP="006F2CB6">
            <w:pPr>
              <w:spacing w:after="0"/>
              <w:rPr>
                <w:rFonts w:eastAsia="Calibri" w:cstheme="minorHAnsi"/>
              </w:rPr>
            </w:pPr>
            <w:r w:rsidRPr="00DE7A04">
              <w:rPr>
                <w:rFonts w:eastAsia="Calibri" w:cstheme="minorHAnsi"/>
              </w:rPr>
              <w:t>PR-11</w:t>
            </w:r>
          </w:p>
        </w:tc>
        <w:tc>
          <w:tcPr>
            <w:tcW w:w="4558" w:type="pct"/>
            <w:tcBorders>
              <w:top w:val="single" w:sz="4" w:space="0" w:color="9CC2E5"/>
              <w:left w:val="single" w:sz="4" w:space="0" w:color="9CC2E5"/>
              <w:bottom w:val="single" w:sz="4" w:space="0" w:color="9CC2E5"/>
              <w:right w:val="single" w:sz="4" w:space="0" w:color="9CC2E5"/>
            </w:tcBorders>
            <w:hideMark/>
          </w:tcPr>
          <w:p w14:paraId="78E90CFC" w14:textId="7F42F9CB" w:rsidR="003140AC" w:rsidRPr="00DE7A04" w:rsidRDefault="003140AC" w:rsidP="006F2CB6">
            <w:pPr>
              <w:spacing w:after="0"/>
              <w:rPr>
                <w:rFonts w:eastAsia="Calibri" w:cstheme="minorHAnsi"/>
              </w:rPr>
            </w:pPr>
            <w:r w:rsidRPr="00DE7A04">
              <w:rPr>
                <w:rFonts w:eastAsia="Calibri" w:cstheme="minorHAnsi"/>
                <w:b/>
                <w:bCs/>
              </w:rPr>
              <w:t>Resource Utilization</w:t>
            </w:r>
            <w:r w:rsidRPr="00DE7A04">
              <w:rPr>
                <w:rFonts w:eastAsia="Calibri" w:cstheme="minorHAnsi"/>
                <w:b/>
                <w:bCs/>
              </w:rPr>
              <w:br/>
            </w:r>
            <w:r w:rsidRPr="00DE7A04">
              <w:rPr>
                <w:rFonts w:eastAsia="Calibri" w:cstheme="minorHAnsi"/>
              </w:rPr>
              <w:t xml:space="preserve">The system must be monitored and optimized based on usage parameters like CPU, </w:t>
            </w:r>
            <w:r w:rsidR="00EB101F" w:rsidRPr="00DE7A04">
              <w:rPr>
                <w:rFonts w:eastAsia="Calibri" w:cstheme="minorHAnsi"/>
              </w:rPr>
              <w:t>memory,</w:t>
            </w:r>
            <w:r w:rsidRPr="00DE7A04">
              <w:rPr>
                <w:rFonts w:eastAsia="Calibri" w:cstheme="minorHAnsi"/>
              </w:rPr>
              <w:t xml:space="preserve"> and network resources. It helps avoid putting unnecessary strain on resources. Performance degradation can be prevented.</w:t>
            </w:r>
          </w:p>
        </w:tc>
      </w:tr>
      <w:tr w:rsidR="003140AC" w:rsidRPr="00DE7A04" w14:paraId="655BBF73"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72918677" w14:textId="77777777" w:rsidR="003140AC" w:rsidRPr="00DE7A04" w:rsidRDefault="003140AC" w:rsidP="006F2CB6">
            <w:pPr>
              <w:spacing w:after="0"/>
              <w:rPr>
                <w:rFonts w:eastAsia="Calibri" w:cstheme="minorHAnsi"/>
              </w:rPr>
            </w:pPr>
            <w:r w:rsidRPr="00DE7A04">
              <w:rPr>
                <w:rFonts w:eastAsia="Calibri" w:cstheme="minorHAnsi"/>
              </w:rPr>
              <w:t>PR-12</w:t>
            </w:r>
          </w:p>
        </w:tc>
        <w:tc>
          <w:tcPr>
            <w:tcW w:w="4558" w:type="pct"/>
            <w:tcBorders>
              <w:top w:val="single" w:sz="4" w:space="0" w:color="9CC2E5"/>
              <w:left w:val="single" w:sz="4" w:space="0" w:color="9CC2E5"/>
              <w:bottom w:val="single" w:sz="4" w:space="0" w:color="9CC2E5"/>
              <w:right w:val="single" w:sz="4" w:space="0" w:color="9CC2E5"/>
            </w:tcBorders>
            <w:hideMark/>
          </w:tcPr>
          <w:p w14:paraId="53E077AB" w14:textId="77777777" w:rsidR="003140AC" w:rsidRPr="00DE7A04" w:rsidRDefault="003140AC" w:rsidP="006F2CB6">
            <w:pPr>
              <w:spacing w:after="0"/>
              <w:rPr>
                <w:rFonts w:eastAsia="Calibri" w:cstheme="minorHAnsi"/>
              </w:rPr>
            </w:pPr>
            <w:r w:rsidRPr="00DE7A04">
              <w:rPr>
                <w:rFonts w:eastAsia="Calibri" w:cstheme="minorHAnsi"/>
                <w:b/>
                <w:bCs/>
              </w:rPr>
              <w:t>User Session Management</w:t>
            </w:r>
            <w:r w:rsidRPr="00DE7A04">
              <w:rPr>
                <w:rFonts w:eastAsia="Calibri" w:cstheme="minorHAnsi"/>
                <w:b/>
                <w:bCs/>
              </w:rPr>
              <w:br/>
            </w:r>
            <w:r w:rsidRPr="00DE7A04">
              <w:rPr>
                <w:rFonts w:eastAsia="Calibri" w:cstheme="minorHAnsi"/>
              </w:rPr>
              <w:t>Logging in, secure transaction processing and timely session timeout depend on successfully handling user sessions. This prevents access and safeguards it from any other form of threat.</w:t>
            </w:r>
          </w:p>
        </w:tc>
      </w:tr>
    </w:tbl>
    <w:p w14:paraId="1947BBBA" w14:textId="1BE70D9D" w:rsidR="003140AC" w:rsidRPr="00DE7A04" w:rsidRDefault="003140AC" w:rsidP="006F2CB6">
      <w:pPr>
        <w:rPr>
          <w:rFonts w:cstheme="minorHAnsi"/>
          <w:b/>
          <w:bCs/>
          <w:color w:val="000080"/>
        </w:rPr>
      </w:pPr>
    </w:p>
    <w:tbl>
      <w:tblPr>
        <w:tblW w:w="5345" w:type="pct"/>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14" w:type="dxa"/>
          <w:bottom w:w="72" w:type="dxa"/>
        </w:tblCellMar>
        <w:tblLook w:val="0620" w:firstRow="1" w:lastRow="0" w:firstColumn="0" w:lastColumn="0" w:noHBand="1" w:noVBand="1"/>
      </w:tblPr>
      <w:tblGrid>
        <w:gridCol w:w="852"/>
        <w:gridCol w:w="8786"/>
      </w:tblGrid>
      <w:tr w:rsidR="003140AC" w:rsidRPr="00DE7A04" w14:paraId="17071F1D" w14:textId="77777777" w:rsidTr="007968AE">
        <w:tc>
          <w:tcPr>
            <w:tcW w:w="442" w:type="pct"/>
            <w:tcBorders>
              <w:top w:val="single" w:sz="4" w:space="0" w:color="5B9BD5"/>
              <w:left w:val="single" w:sz="4" w:space="0" w:color="5B9BD5"/>
              <w:bottom w:val="single" w:sz="4" w:space="0" w:color="5B9BD5"/>
              <w:right w:val="nil"/>
            </w:tcBorders>
            <w:shd w:val="clear" w:color="auto" w:fill="5B9BD5"/>
            <w:hideMark/>
          </w:tcPr>
          <w:p w14:paraId="6FF989C3" w14:textId="77777777" w:rsidR="003140AC" w:rsidRPr="00DE7A04" w:rsidRDefault="003140AC" w:rsidP="007968AE">
            <w:pPr>
              <w:rPr>
                <w:rFonts w:eastAsia="Calibri" w:cstheme="minorHAnsi"/>
                <w:b/>
                <w:bCs/>
                <w:color w:val="FFFFFF"/>
              </w:rPr>
            </w:pPr>
            <w:r w:rsidRPr="00DE7A04">
              <w:rPr>
                <w:rFonts w:eastAsia="Calibri" w:cstheme="minorHAnsi"/>
                <w:b/>
                <w:bCs/>
                <w:color w:val="FFFFFF"/>
              </w:rPr>
              <w:t>ID</w:t>
            </w:r>
          </w:p>
        </w:tc>
        <w:tc>
          <w:tcPr>
            <w:tcW w:w="4558" w:type="pct"/>
            <w:tcBorders>
              <w:top w:val="single" w:sz="4" w:space="0" w:color="5B9BD5"/>
              <w:left w:val="nil"/>
              <w:bottom w:val="single" w:sz="4" w:space="0" w:color="5B9BD5"/>
              <w:right w:val="single" w:sz="4" w:space="0" w:color="5B9BD5"/>
            </w:tcBorders>
            <w:shd w:val="clear" w:color="auto" w:fill="5B9BD5"/>
            <w:hideMark/>
          </w:tcPr>
          <w:p w14:paraId="5326EAB6" w14:textId="77777777" w:rsidR="003140AC" w:rsidRPr="00DE7A04" w:rsidRDefault="003140AC" w:rsidP="007968AE">
            <w:pPr>
              <w:rPr>
                <w:rFonts w:eastAsia="Calibri" w:cstheme="minorHAnsi"/>
                <w:b/>
                <w:bCs/>
                <w:color w:val="FFFFFF"/>
              </w:rPr>
            </w:pPr>
            <w:r w:rsidRPr="00DE7A04">
              <w:rPr>
                <w:rFonts w:eastAsia="Calibri" w:cstheme="minorHAnsi"/>
                <w:b/>
                <w:bCs/>
                <w:color w:val="FFFFFF"/>
              </w:rPr>
              <w:t>AVAILABILITY REQUIREMENTS</w:t>
            </w:r>
          </w:p>
        </w:tc>
      </w:tr>
      <w:tr w:rsidR="003140AC" w:rsidRPr="00DE7A04" w14:paraId="577365AE"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07414A98" w14:textId="77777777" w:rsidR="003140AC" w:rsidRPr="00DE7A04" w:rsidRDefault="003140AC" w:rsidP="006F2CB6">
            <w:pPr>
              <w:spacing w:after="0"/>
              <w:rPr>
                <w:rFonts w:eastAsia="Calibri" w:cstheme="minorHAnsi"/>
              </w:rPr>
            </w:pPr>
            <w:r w:rsidRPr="00DE7A04">
              <w:rPr>
                <w:rFonts w:eastAsia="Calibri" w:cstheme="minorHAnsi"/>
              </w:rPr>
              <w:t>AR-01</w:t>
            </w:r>
          </w:p>
        </w:tc>
        <w:tc>
          <w:tcPr>
            <w:tcW w:w="4558" w:type="pct"/>
            <w:tcBorders>
              <w:top w:val="single" w:sz="4" w:space="0" w:color="9CC2E5"/>
              <w:left w:val="single" w:sz="4" w:space="0" w:color="9CC2E5"/>
              <w:bottom w:val="single" w:sz="4" w:space="0" w:color="9CC2E5"/>
              <w:right w:val="single" w:sz="4" w:space="0" w:color="9CC2E5"/>
            </w:tcBorders>
            <w:hideMark/>
          </w:tcPr>
          <w:p w14:paraId="6ED75F64" w14:textId="77777777" w:rsidR="003140AC" w:rsidRPr="00DE7A04" w:rsidRDefault="003140AC" w:rsidP="006F2CB6">
            <w:pPr>
              <w:spacing w:after="0"/>
              <w:rPr>
                <w:rFonts w:eastAsia="Calibri" w:cstheme="minorHAnsi"/>
              </w:rPr>
            </w:pPr>
            <w:r w:rsidRPr="00DE7A04">
              <w:rPr>
                <w:rFonts w:eastAsia="Calibri" w:cstheme="minorHAnsi"/>
                <w:b/>
                <w:bCs/>
              </w:rPr>
              <w:t>Service Uptime</w:t>
            </w:r>
            <w:r w:rsidRPr="00DE7A04">
              <w:rPr>
                <w:rFonts w:eastAsia="Calibri" w:cstheme="minorHAnsi"/>
                <w:b/>
                <w:bCs/>
              </w:rPr>
              <w:br/>
            </w:r>
            <w:r w:rsidRPr="00DE7A04">
              <w:rPr>
                <w:rFonts w:eastAsia="Calibri" w:cstheme="minorHAnsi"/>
              </w:rPr>
              <w:t>Backup and failover systems for the components should be implemented to avert service interruptions. In this way, the operation of the service will go on regardless of hardware failures or otherwise.</w:t>
            </w:r>
          </w:p>
        </w:tc>
      </w:tr>
      <w:tr w:rsidR="003140AC" w:rsidRPr="00DE7A04" w14:paraId="2EDDB716"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0110A2D9" w14:textId="77777777" w:rsidR="003140AC" w:rsidRPr="00DE7A04" w:rsidRDefault="003140AC" w:rsidP="006F2CB6">
            <w:pPr>
              <w:spacing w:after="0"/>
              <w:rPr>
                <w:rFonts w:eastAsia="Calibri" w:cstheme="minorHAnsi"/>
              </w:rPr>
            </w:pPr>
            <w:r w:rsidRPr="00DE7A04">
              <w:rPr>
                <w:rFonts w:eastAsia="Calibri" w:cstheme="minorHAnsi"/>
              </w:rPr>
              <w:t>AR-02</w:t>
            </w:r>
          </w:p>
        </w:tc>
        <w:tc>
          <w:tcPr>
            <w:tcW w:w="4558" w:type="pct"/>
            <w:tcBorders>
              <w:top w:val="single" w:sz="4" w:space="0" w:color="9CC2E5"/>
              <w:left w:val="single" w:sz="4" w:space="0" w:color="9CC2E5"/>
              <w:bottom w:val="single" w:sz="4" w:space="0" w:color="9CC2E5"/>
              <w:right w:val="single" w:sz="4" w:space="0" w:color="9CC2E5"/>
            </w:tcBorders>
            <w:hideMark/>
          </w:tcPr>
          <w:p w14:paraId="7644221D" w14:textId="77777777" w:rsidR="003140AC" w:rsidRPr="00DE7A04" w:rsidRDefault="003140AC" w:rsidP="006F2CB6">
            <w:pPr>
              <w:spacing w:after="0"/>
              <w:rPr>
                <w:rFonts w:eastAsia="Calibri" w:cstheme="minorHAnsi"/>
              </w:rPr>
            </w:pPr>
            <w:r w:rsidRPr="00DE7A04">
              <w:rPr>
                <w:rFonts w:eastAsia="Calibri" w:cstheme="minorHAnsi"/>
                <w:b/>
                <w:bCs/>
              </w:rPr>
              <w:t>Redundancy Mechanisms</w:t>
            </w:r>
            <w:r w:rsidRPr="00DE7A04">
              <w:rPr>
                <w:rFonts w:eastAsia="Calibri" w:cstheme="minorHAnsi"/>
                <w:b/>
                <w:bCs/>
              </w:rPr>
              <w:br/>
            </w:r>
            <w:r w:rsidRPr="00DE7A04">
              <w:rPr>
                <w:rFonts w:eastAsia="Calibri" w:cstheme="minorHAnsi"/>
              </w:rPr>
              <w:t>Users shall receive notice of planned maintenance activities via scheduled maintenance windows. If possible, such activities should occur when there is usage so as not to disturb users’ experience.</w:t>
            </w:r>
          </w:p>
        </w:tc>
      </w:tr>
      <w:tr w:rsidR="003140AC" w:rsidRPr="00DE7A04" w14:paraId="25D8AA1B"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0AC59273" w14:textId="77777777" w:rsidR="003140AC" w:rsidRPr="00DE7A04" w:rsidRDefault="003140AC" w:rsidP="006F2CB6">
            <w:pPr>
              <w:spacing w:after="0"/>
              <w:rPr>
                <w:rFonts w:eastAsia="Calibri" w:cstheme="minorHAnsi"/>
              </w:rPr>
            </w:pPr>
            <w:r w:rsidRPr="00DE7A04">
              <w:rPr>
                <w:rFonts w:eastAsia="Calibri" w:cstheme="minorHAnsi"/>
              </w:rPr>
              <w:t>AR-03</w:t>
            </w:r>
          </w:p>
        </w:tc>
        <w:tc>
          <w:tcPr>
            <w:tcW w:w="4558" w:type="pct"/>
            <w:tcBorders>
              <w:top w:val="single" w:sz="4" w:space="0" w:color="9CC2E5"/>
              <w:left w:val="single" w:sz="4" w:space="0" w:color="9CC2E5"/>
              <w:bottom w:val="single" w:sz="4" w:space="0" w:color="9CC2E5"/>
              <w:right w:val="single" w:sz="4" w:space="0" w:color="9CC2E5"/>
            </w:tcBorders>
            <w:hideMark/>
          </w:tcPr>
          <w:p w14:paraId="588FF5E1" w14:textId="77777777" w:rsidR="003140AC" w:rsidRPr="00DE7A04" w:rsidRDefault="003140AC" w:rsidP="006F2CB6">
            <w:pPr>
              <w:spacing w:after="0"/>
              <w:rPr>
                <w:rFonts w:eastAsia="Calibri" w:cstheme="minorHAnsi"/>
              </w:rPr>
            </w:pPr>
            <w:r w:rsidRPr="00DE7A04">
              <w:rPr>
                <w:rFonts w:eastAsia="Calibri" w:cstheme="minorHAnsi"/>
                <w:b/>
                <w:bCs/>
              </w:rPr>
              <w:t>Maintenance Windows</w:t>
            </w:r>
            <w:r w:rsidRPr="00DE7A04">
              <w:rPr>
                <w:rFonts w:eastAsia="Calibri" w:cstheme="minorHAnsi"/>
                <w:b/>
                <w:bCs/>
              </w:rPr>
              <w:br/>
            </w:r>
            <w:r w:rsidRPr="00DE7A04">
              <w:rPr>
                <w:rFonts w:eastAsia="Calibri" w:cstheme="minorHAnsi"/>
              </w:rPr>
              <w:t>Developing a well-thought-out incident management program to address problems related to the availability of services will be done. The plan involves methods for communication, identification, escalation, and resolution of incidents.</w:t>
            </w:r>
          </w:p>
        </w:tc>
      </w:tr>
      <w:tr w:rsidR="003140AC" w:rsidRPr="00DE7A04" w14:paraId="1182182A"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0402A0D5" w14:textId="77777777" w:rsidR="003140AC" w:rsidRPr="00DE7A04" w:rsidRDefault="003140AC" w:rsidP="006F2CB6">
            <w:pPr>
              <w:spacing w:after="0"/>
              <w:rPr>
                <w:rFonts w:eastAsia="Calibri" w:cstheme="minorHAnsi"/>
              </w:rPr>
            </w:pPr>
            <w:r w:rsidRPr="00DE7A04">
              <w:rPr>
                <w:rFonts w:eastAsia="Calibri" w:cstheme="minorHAnsi"/>
              </w:rPr>
              <w:t>AR-04</w:t>
            </w:r>
          </w:p>
        </w:tc>
        <w:tc>
          <w:tcPr>
            <w:tcW w:w="4558" w:type="pct"/>
            <w:tcBorders>
              <w:top w:val="single" w:sz="4" w:space="0" w:color="9CC2E5"/>
              <w:left w:val="single" w:sz="4" w:space="0" w:color="9CC2E5"/>
              <w:bottom w:val="single" w:sz="4" w:space="0" w:color="9CC2E5"/>
              <w:right w:val="single" w:sz="4" w:space="0" w:color="9CC2E5"/>
            </w:tcBorders>
            <w:hideMark/>
          </w:tcPr>
          <w:p w14:paraId="73E0C8BE" w14:textId="77777777" w:rsidR="003140AC" w:rsidRPr="00DE7A04" w:rsidRDefault="003140AC" w:rsidP="006F2CB6">
            <w:pPr>
              <w:spacing w:after="0"/>
              <w:rPr>
                <w:rFonts w:eastAsia="Calibri" w:cstheme="minorHAnsi"/>
              </w:rPr>
            </w:pPr>
            <w:r w:rsidRPr="00DE7A04">
              <w:rPr>
                <w:rFonts w:eastAsia="Calibri" w:cstheme="minorHAnsi"/>
                <w:b/>
                <w:bCs/>
              </w:rPr>
              <w:t>Incident Response</w:t>
            </w:r>
            <w:r w:rsidRPr="00DE7A04">
              <w:rPr>
                <w:rFonts w:eastAsia="Calibri" w:cstheme="minorHAnsi"/>
                <w:b/>
                <w:bCs/>
              </w:rPr>
              <w:br/>
            </w:r>
            <w:r w:rsidRPr="00DE7A04">
              <w:rPr>
                <w:rFonts w:eastAsia="Calibri" w:cstheme="minorHAnsi"/>
              </w:rPr>
              <w:t>The load balancing will implement a distributed system across servers to distribute users’ requests and avoid congestion. By so doing, each server will be manageable—impacts on the accessibility and efficiency of the service.</w:t>
            </w:r>
          </w:p>
        </w:tc>
      </w:tr>
      <w:tr w:rsidR="003140AC" w:rsidRPr="00DE7A04" w14:paraId="3FF61CFB"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46E5AF8A" w14:textId="77777777" w:rsidR="003140AC" w:rsidRPr="00DE7A04" w:rsidRDefault="003140AC" w:rsidP="006F2CB6">
            <w:pPr>
              <w:spacing w:after="0"/>
              <w:rPr>
                <w:rFonts w:eastAsia="Calibri" w:cstheme="minorHAnsi"/>
              </w:rPr>
            </w:pPr>
            <w:r w:rsidRPr="00DE7A04">
              <w:rPr>
                <w:rFonts w:eastAsia="Calibri" w:cstheme="minorHAnsi"/>
              </w:rPr>
              <w:t>AR-05</w:t>
            </w:r>
          </w:p>
        </w:tc>
        <w:tc>
          <w:tcPr>
            <w:tcW w:w="4558" w:type="pct"/>
            <w:tcBorders>
              <w:top w:val="single" w:sz="4" w:space="0" w:color="9CC2E5"/>
              <w:left w:val="single" w:sz="4" w:space="0" w:color="9CC2E5"/>
              <w:bottom w:val="single" w:sz="4" w:space="0" w:color="9CC2E5"/>
              <w:right w:val="single" w:sz="4" w:space="0" w:color="9CC2E5"/>
            </w:tcBorders>
            <w:hideMark/>
          </w:tcPr>
          <w:p w14:paraId="748C2862" w14:textId="77777777" w:rsidR="003140AC" w:rsidRPr="00DE7A04" w:rsidRDefault="003140AC" w:rsidP="006F2CB6">
            <w:pPr>
              <w:spacing w:after="0"/>
              <w:rPr>
                <w:rFonts w:eastAsia="Calibri" w:cstheme="minorHAnsi"/>
                <w:b/>
                <w:bCs/>
              </w:rPr>
            </w:pPr>
            <w:r w:rsidRPr="00DE7A04">
              <w:rPr>
                <w:rFonts w:eastAsia="Calibri" w:cstheme="minorHAnsi"/>
                <w:b/>
                <w:bCs/>
              </w:rPr>
              <w:t>Load Balancing</w:t>
            </w:r>
            <w:r w:rsidRPr="00DE7A04">
              <w:rPr>
                <w:rFonts w:eastAsia="Calibri" w:cstheme="minorHAnsi"/>
                <w:b/>
                <w:bCs/>
              </w:rPr>
              <w:br/>
            </w:r>
            <w:r w:rsidRPr="00DE7A04">
              <w:rPr>
                <w:rFonts w:eastAsia="Calibri" w:cstheme="minorHAnsi"/>
              </w:rPr>
              <w:t>The load-balancing strategy that is used should be effective in distributing users’ requests across servers. Every server this way is made manageable. This leads to low availability, poor quality, and unreliable service.</w:t>
            </w:r>
          </w:p>
        </w:tc>
      </w:tr>
      <w:tr w:rsidR="003140AC" w:rsidRPr="00DE7A04" w14:paraId="69ED83EC" w14:textId="77777777" w:rsidTr="007968AE">
        <w:tc>
          <w:tcPr>
            <w:tcW w:w="442" w:type="pct"/>
            <w:tcBorders>
              <w:top w:val="single" w:sz="4" w:space="0" w:color="9CC2E5"/>
              <w:left w:val="single" w:sz="4" w:space="0" w:color="9CC2E5"/>
              <w:bottom w:val="single" w:sz="4" w:space="0" w:color="9CC2E5"/>
              <w:right w:val="single" w:sz="4" w:space="0" w:color="9CC2E5"/>
            </w:tcBorders>
          </w:tcPr>
          <w:p w14:paraId="5FC299E1" w14:textId="77777777" w:rsidR="003140AC" w:rsidRPr="00DE7A04" w:rsidRDefault="003140AC" w:rsidP="006F2CB6">
            <w:pPr>
              <w:spacing w:after="0"/>
              <w:rPr>
                <w:rFonts w:eastAsia="Calibri" w:cstheme="minorHAnsi"/>
              </w:rPr>
            </w:pPr>
            <w:r w:rsidRPr="00DE7A04">
              <w:rPr>
                <w:rFonts w:eastAsia="Calibri" w:cstheme="minorHAnsi"/>
              </w:rPr>
              <w:t>AR-06</w:t>
            </w:r>
          </w:p>
        </w:tc>
        <w:tc>
          <w:tcPr>
            <w:tcW w:w="4558" w:type="pct"/>
            <w:tcBorders>
              <w:top w:val="single" w:sz="4" w:space="0" w:color="9CC2E5"/>
              <w:left w:val="single" w:sz="4" w:space="0" w:color="9CC2E5"/>
              <w:bottom w:val="single" w:sz="4" w:space="0" w:color="9CC2E5"/>
              <w:right w:val="single" w:sz="4" w:space="0" w:color="9CC2E5"/>
            </w:tcBorders>
          </w:tcPr>
          <w:p w14:paraId="47963EA1" w14:textId="77777777" w:rsidR="003140AC" w:rsidRPr="00DE7A04" w:rsidRDefault="003140AC" w:rsidP="006F2CB6">
            <w:pPr>
              <w:spacing w:after="0"/>
              <w:rPr>
                <w:rFonts w:eastAsia="Calibri" w:cstheme="minorHAnsi"/>
                <w:b/>
                <w:bCs/>
              </w:rPr>
            </w:pPr>
            <w:r w:rsidRPr="00DE7A04">
              <w:rPr>
                <w:rFonts w:eastAsia="Calibri" w:cstheme="minorHAnsi"/>
                <w:b/>
                <w:bCs/>
              </w:rPr>
              <w:t>Disaster Recovery</w:t>
            </w:r>
            <w:r w:rsidRPr="00DE7A04">
              <w:rPr>
                <w:rFonts w:eastAsia="Calibri" w:cstheme="minorHAnsi"/>
                <w:b/>
                <w:bCs/>
              </w:rPr>
              <w:br/>
            </w:r>
            <w:r w:rsidRPr="00DE7A04">
              <w:rPr>
                <w:rFonts w:eastAsia="Calibri" w:cstheme="minorHAnsi"/>
              </w:rPr>
              <w:t>This will imply developing a disaster recovery plan. These ensure that UPI services can be restored in cases of failure or disaster. It will establish recovery time objectives (RTO) for the system’s critical services.</w:t>
            </w:r>
          </w:p>
        </w:tc>
      </w:tr>
      <w:tr w:rsidR="003140AC" w:rsidRPr="00DE7A04" w14:paraId="479D66F9"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57EAE1FB" w14:textId="77777777" w:rsidR="003140AC" w:rsidRPr="00DE7A04" w:rsidRDefault="003140AC" w:rsidP="006F2CB6">
            <w:pPr>
              <w:spacing w:after="0"/>
              <w:rPr>
                <w:rFonts w:eastAsia="Calibri" w:cstheme="minorHAnsi"/>
              </w:rPr>
            </w:pPr>
            <w:r w:rsidRPr="00DE7A04">
              <w:rPr>
                <w:rFonts w:eastAsia="Calibri" w:cstheme="minorHAnsi"/>
              </w:rPr>
              <w:t>AR-07</w:t>
            </w:r>
          </w:p>
        </w:tc>
        <w:tc>
          <w:tcPr>
            <w:tcW w:w="4558" w:type="pct"/>
            <w:tcBorders>
              <w:top w:val="single" w:sz="4" w:space="0" w:color="9CC2E5"/>
              <w:left w:val="single" w:sz="4" w:space="0" w:color="9CC2E5"/>
              <w:bottom w:val="single" w:sz="4" w:space="0" w:color="9CC2E5"/>
              <w:right w:val="single" w:sz="4" w:space="0" w:color="9CC2E5"/>
            </w:tcBorders>
            <w:hideMark/>
          </w:tcPr>
          <w:p w14:paraId="68EC2D94" w14:textId="77777777" w:rsidR="003140AC" w:rsidRPr="00DE7A04" w:rsidRDefault="003140AC" w:rsidP="006F2CB6">
            <w:pPr>
              <w:spacing w:after="0"/>
              <w:rPr>
                <w:rFonts w:eastAsia="Calibri" w:cstheme="minorHAnsi"/>
                <w:b/>
                <w:bCs/>
              </w:rPr>
            </w:pPr>
            <w:r w:rsidRPr="00DE7A04">
              <w:rPr>
                <w:rFonts w:eastAsia="Calibri" w:cstheme="minorHAnsi"/>
                <w:b/>
                <w:bCs/>
              </w:rPr>
              <w:t>Continuous Monitoring</w:t>
            </w:r>
            <w:r w:rsidRPr="00DE7A04">
              <w:rPr>
                <w:rFonts w:eastAsia="Calibri" w:cstheme="minorHAnsi"/>
                <w:b/>
                <w:bCs/>
              </w:rPr>
              <w:br/>
            </w:r>
            <w:r w:rsidRPr="00DE7A04">
              <w:rPr>
                <w:rFonts w:eastAsia="Calibri" w:cstheme="minorHAnsi"/>
              </w:rPr>
              <w:t xml:space="preserve">Monitoring mechanisms need to run continuously to detect any problems with system </w:t>
            </w:r>
            <w:r w:rsidRPr="00DE7A04">
              <w:rPr>
                <w:rFonts w:eastAsia="Calibri" w:cstheme="minorHAnsi"/>
              </w:rPr>
              <w:lastRenderedPageBreak/>
              <w:t>performance and availability. By adopting this approach, issues get resolved promptly to minimize downtimes.</w:t>
            </w:r>
          </w:p>
        </w:tc>
      </w:tr>
      <w:tr w:rsidR="003140AC" w:rsidRPr="00DE7A04" w14:paraId="2BD0D804"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7C8440FC" w14:textId="77777777" w:rsidR="003140AC" w:rsidRPr="00DE7A04" w:rsidRDefault="003140AC" w:rsidP="006F2CB6">
            <w:pPr>
              <w:spacing w:after="0"/>
              <w:rPr>
                <w:rFonts w:eastAsia="Calibri" w:cstheme="minorHAnsi"/>
              </w:rPr>
            </w:pPr>
            <w:r w:rsidRPr="00DE7A04">
              <w:rPr>
                <w:rFonts w:eastAsia="Calibri" w:cstheme="minorHAnsi"/>
              </w:rPr>
              <w:lastRenderedPageBreak/>
              <w:t>AR-08</w:t>
            </w:r>
          </w:p>
        </w:tc>
        <w:tc>
          <w:tcPr>
            <w:tcW w:w="4558" w:type="pct"/>
            <w:tcBorders>
              <w:top w:val="single" w:sz="4" w:space="0" w:color="9CC2E5"/>
              <w:left w:val="single" w:sz="4" w:space="0" w:color="9CC2E5"/>
              <w:bottom w:val="single" w:sz="4" w:space="0" w:color="9CC2E5"/>
              <w:right w:val="single" w:sz="4" w:space="0" w:color="9CC2E5"/>
            </w:tcBorders>
            <w:hideMark/>
          </w:tcPr>
          <w:p w14:paraId="78BDFE47" w14:textId="77777777" w:rsidR="003140AC" w:rsidRPr="00DE7A04" w:rsidRDefault="003140AC" w:rsidP="006F2CB6">
            <w:pPr>
              <w:spacing w:after="0"/>
              <w:rPr>
                <w:rFonts w:eastAsia="Calibri" w:cstheme="minorHAnsi"/>
                <w:b/>
                <w:bCs/>
              </w:rPr>
            </w:pPr>
            <w:r w:rsidRPr="00DE7A04">
              <w:rPr>
                <w:rFonts w:eastAsia="Calibri" w:cstheme="minorHAnsi"/>
                <w:b/>
                <w:bCs/>
              </w:rPr>
              <w:t>Data Backup and Restore</w:t>
            </w:r>
            <w:r w:rsidRPr="00DE7A04">
              <w:rPr>
                <w:rFonts w:eastAsia="Calibri" w:cstheme="minorHAnsi"/>
                <w:b/>
                <w:bCs/>
              </w:rPr>
              <w:br/>
            </w:r>
            <w:r w:rsidRPr="00DE7A04">
              <w:rPr>
                <w:rFonts w:eastAsia="Calibri" w:cstheme="minorHAnsi"/>
              </w:rPr>
              <w:t>To be available in case of data loss, make your data backups, and the data restoration mechanism should work well. This approach will ensure that transaction histories and user data are retrieved without affecting the system’s availability.</w:t>
            </w:r>
          </w:p>
        </w:tc>
      </w:tr>
    </w:tbl>
    <w:p w14:paraId="67EB5886" w14:textId="0A01F2C4" w:rsidR="003140AC" w:rsidRPr="00DE7A04" w:rsidRDefault="003140AC" w:rsidP="00F64303">
      <w:pPr>
        <w:pStyle w:val="Normal2"/>
        <w:ind w:left="0"/>
        <w:rPr>
          <w:rFonts w:asciiTheme="minorHAnsi" w:hAnsiTheme="minorHAnsi" w:cstheme="minorHAnsi"/>
        </w:rPr>
      </w:pPr>
      <w:r w:rsidRPr="00DE7A04">
        <w:rPr>
          <w:rFonts w:asciiTheme="minorHAnsi" w:hAnsiTheme="minorHAnsi" w:cstheme="minorHAnsi"/>
          <w:b/>
          <w:bCs/>
          <w:iCs/>
          <w:sz w:val="28"/>
          <w:szCs w:val="28"/>
        </w:rPr>
        <w:br/>
      </w:r>
    </w:p>
    <w:tbl>
      <w:tblPr>
        <w:tblW w:w="5345" w:type="pct"/>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14" w:type="dxa"/>
          <w:bottom w:w="72" w:type="dxa"/>
        </w:tblCellMar>
        <w:tblLook w:val="0620" w:firstRow="1" w:lastRow="0" w:firstColumn="0" w:lastColumn="0" w:noHBand="1" w:noVBand="1"/>
      </w:tblPr>
      <w:tblGrid>
        <w:gridCol w:w="852"/>
        <w:gridCol w:w="8786"/>
      </w:tblGrid>
      <w:tr w:rsidR="003140AC" w:rsidRPr="00DE7A04" w14:paraId="5D2BB2EF" w14:textId="77777777" w:rsidTr="007968AE">
        <w:tc>
          <w:tcPr>
            <w:tcW w:w="442" w:type="pct"/>
            <w:tcBorders>
              <w:top w:val="single" w:sz="4" w:space="0" w:color="5B9BD5"/>
              <w:left w:val="single" w:sz="4" w:space="0" w:color="5B9BD5"/>
              <w:bottom w:val="single" w:sz="4" w:space="0" w:color="5B9BD5"/>
              <w:right w:val="nil"/>
            </w:tcBorders>
            <w:shd w:val="clear" w:color="auto" w:fill="5B9BD5"/>
            <w:hideMark/>
          </w:tcPr>
          <w:p w14:paraId="4AAFF7E7" w14:textId="77777777" w:rsidR="003140AC" w:rsidRPr="00DE7A04" w:rsidRDefault="003140AC" w:rsidP="007968AE">
            <w:pPr>
              <w:rPr>
                <w:rFonts w:eastAsia="Calibri" w:cstheme="minorHAnsi"/>
                <w:b/>
                <w:bCs/>
                <w:color w:val="FFFFFF"/>
              </w:rPr>
            </w:pPr>
            <w:r w:rsidRPr="00DE7A04">
              <w:rPr>
                <w:rFonts w:eastAsia="Calibri" w:cstheme="minorHAnsi"/>
                <w:b/>
                <w:bCs/>
                <w:color w:val="FFFFFF"/>
              </w:rPr>
              <w:t>ID</w:t>
            </w:r>
          </w:p>
        </w:tc>
        <w:tc>
          <w:tcPr>
            <w:tcW w:w="4558" w:type="pct"/>
            <w:tcBorders>
              <w:top w:val="single" w:sz="4" w:space="0" w:color="5B9BD5"/>
              <w:left w:val="nil"/>
              <w:bottom w:val="single" w:sz="4" w:space="0" w:color="5B9BD5"/>
              <w:right w:val="single" w:sz="4" w:space="0" w:color="5B9BD5"/>
            </w:tcBorders>
            <w:shd w:val="clear" w:color="auto" w:fill="5B9BD5"/>
            <w:hideMark/>
          </w:tcPr>
          <w:p w14:paraId="5BC62FFC" w14:textId="77777777" w:rsidR="003140AC" w:rsidRPr="00DE7A04" w:rsidRDefault="003140AC" w:rsidP="007968AE">
            <w:pPr>
              <w:rPr>
                <w:rFonts w:eastAsia="Calibri" w:cstheme="minorHAnsi"/>
                <w:b/>
                <w:bCs/>
                <w:color w:val="FFFFFF"/>
              </w:rPr>
            </w:pPr>
            <w:r w:rsidRPr="00DE7A04">
              <w:rPr>
                <w:rFonts w:eastAsia="Calibri" w:cstheme="minorHAnsi"/>
                <w:b/>
                <w:bCs/>
                <w:color w:val="FFFFFF"/>
              </w:rPr>
              <w:t>TECHNICAL REQUIREMENTS</w:t>
            </w:r>
          </w:p>
        </w:tc>
      </w:tr>
      <w:tr w:rsidR="003140AC" w:rsidRPr="00DE7A04" w14:paraId="3F90AC81"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707C533D" w14:textId="77777777" w:rsidR="003140AC" w:rsidRPr="00DE7A04" w:rsidRDefault="003140AC" w:rsidP="006F2CB6">
            <w:pPr>
              <w:spacing w:after="0"/>
              <w:rPr>
                <w:rFonts w:eastAsia="Calibri" w:cstheme="minorHAnsi"/>
              </w:rPr>
            </w:pPr>
            <w:r w:rsidRPr="00DE7A04">
              <w:rPr>
                <w:rFonts w:eastAsia="Calibri" w:cstheme="minorHAnsi"/>
              </w:rPr>
              <w:t>TR-01</w:t>
            </w:r>
          </w:p>
        </w:tc>
        <w:tc>
          <w:tcPr>
            <w:tcW w:w="4558" w:type="pct"/>
            <w:tcBorders>
              <w:top w:val="single" w:sz="4" w:space="0" w:color="9CC2E5"/>
              <w:left w:val="single" w:sz="4" w:space="0" w:color="9CC2E5"/>
              <w:bottom w:val="single" w:sz="4" w:space="0" w:color="9CC2E5"/>
              <w:right w:val="single" w:sz="4" w:space="0" w:color="9CC2E5"/>
            </w:tcBorders>
            <w:hideMark/>
          </w:tcPr>
          <w:p w14:paraId="6C9231E2" w14:textId="6B55679E" w:rsidR="003140AC" w:rsidRPr="00DE7A04" w:rsidRDefault="003140AC" w:rsidP="006F2CB6">
            <w:pPr>
              <w:spacing w:after="0"/>
              <w:rPr>
                <w:rFonts w:eastAsia="Calibri" w:cstheme="minorHAnsi"/>
              </w:rPr>
            </w:pPr>
            <w:r w:rsidRPr="00DE7A04">
              <w:rPr>
                <w:rFonts w:eastAsia="Calibri" w:cstheme="minorHAnsi"/>
                <w:b/>
                <w:bCs/>
              </w:rPr>
              <w:t xml:space="preserve">Platform compatibility </w:t>
            </w:r>
            <w:r w:rsidRPr="00DE7A04">
              <w:rPr>
                <w:rFonts w:eastAsia="Calibri" w:cstheme="minorHAnsi"/>
                <w:b/>
                <w:bCs/>
              </w:rPr>
              <w:br/>
            </w:r>
            <w:r w:rsidRPr="00DE7A04">
              <w:rPr>
                <w:rFonts w:eastAsia="Calibri" w:cstheme="minorHAnsi"/>
              </w:rPr>
              <w:t xml:space="preserve">Ensuring compatibility across platforms is essential for UPI services. The app should be designed and developed to work smoothly on devices and operating systems like Android phones, iPhones, Windows </w:t>
            </w:r>
            <w:r w:rsidR="00EB101F" w:rsidRPr="00DE7A04">
              <w:rPr>
                <w:rFonts w:eastAsia="Calibri" w:cstheme="minorHAnsi"/>
              </w:rPr>
              <w:t>PCs,</w:t>
            </w:r>
            <w:r w:rsidRPr="00DE7A04">
              <w:rPr>
                <w:rFonts w:eastAsia="Calibri" w:cstheme="minorHAnsi"/>
              </w:rPr>
              <w:t xml:space="preserve"> and tablets. This broad compatibility allows ecosystem users to access UPI services without any difficulties.</w:t>
            </w:r>
          </w:p>
        </w:tc>
      </w:tr>
      <w:tr w:rsidR="003140AC" w:rsidRPr="00DE7A04" w14:paraId="162AF143"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2C369F04" w14:textId="77777777" w:rsidR="003140AC" w:rsidRPr="00DE7A04" w:rsidRDefault="003140AC" w:rsidP="006F2CB6">
            <w:pPr>
              <w:spacing w:after="0"/>
              <w:rPr>
                <w:rFonts w:eastAsia="Calibri" w:cstheme="minorHAnsi"/>
              </w:rPr>
            </w:pPr>
            <w:r w:rsidRPr="00DE7A04">
              <w:rPr>
                <w:rFonts w:eastAsia="Calibri" w:cstheme="minorHAnsi"/>
              </w:rPr>
              <w:t>TR-02</w:t>
            </w:r>
          </w:p>
        </w:tc>
        <w:tc>
          <w:tcPr>
            <w:tcW w:w="4558" w:type="pct"/>
            <w:tcBorders>
              <w:top w:val="single" w:sz="4" w:space="0" w:color="9CC2E5"/>
              <w:left w:val="single" w:sz="4" w:space="0" w:color="9CC2E5"/>
              <w:bottom w:val="single" w:sz="4" w:space="0" w:color="9CC2E5"/>
              <w:right w:val="single" w:sz="4" w:space="0" w:color="9CC2E5"/>
            </w:tcBorders>
            <w:hideMark/>
          </w:tcPr>
          <w:p w14:paraId="467F213D" w14:textId="77777777" w:rsidR="003140AC" w:rsidRPr="00DE7A04" w:rsidRDefault="003140AC" w:rsidP="006F2CB6">
            <w:pPr>
              <w:spacing w:after="0"/>
              <w:rPr>
                <w:rFonts w:eastAsia="Calibri" w:cstheme="minorHAnsi"/>
              </w:rPr>
            </w:pPr>
            <w:r w:rsidRPr="00DE7A04">
              <w:rPr>
                <w:rFonts w:eastAsia="Calibri" w:cstheme="minorHAnsi"/>
                <w:b/>
                <w:bCs/>
              </w:rPr>
              <w:t>Database integration</w:t>
            </w:r>
            <w:r w:rsidRPr="00DE7A04">
              <w:rPr>
                <w:rFonts w:eastAsia="Calibri" w:cstheme="minorHAnsi"/>
                <w:b/>
                <w:bCs/>
              </w:rPr>
              <w:br/>
            </w:r>
            <w:r w:rsidRPr="00DE7A04">
              <w:rPr>
                <w:rFonts w:eastAsia="Calibri" w:cstheme="minorHAnsi"/>
              </w:rPr>
              <w:t>To store user and transaction data securely and in a manner that the system needs to integrate with a database,</w:t>
            </w:r>
          </w:p>
        </w:tc>
      </w:tr>
      <w:tr w:rsidR="003140AC" w:rsidRPr="00DE7A04" w14:paraId="0D5B683E"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0876517D" w14:textId="77777777" w:rsidR="003140AC" w:rsidRPr="00DE7A04" w:rsidRDefault="003140AC" w:rsidP="006F2CB6">
            <w:pPr>
              <w:spacing w:after="0"/>
              <w:rPr>
                <w:rFonts w:eastAsia="Calibri" w:cstheme="minorHAnsi"/>
              </w:rPr>
            </w:pPr>
            <w:r w:rsidRPr="00DE7A04">
              <w:rPr>
                <w:rFonts w:eastAsia="Calibri" w:cstheme="minorHAnsi"/>
              </w:rPr>
              <w:t>TR-03</w:t>
            </w:r>
          </w:p>
        </w:tc>
        <w:tc>
          <w:tcPr>
            <w:tcW w:w="4558" w:type="pct"/>
            <w:tcBorders>
              <w:top w:val="single" w:sz="4" w:space="0" w:color="9CC2E5"/>
              <w:left w:val="single" w:sz="4" w:space="0" w:color="9CC2E5"/>
              <w:bottom w:val="single" w:sz="4" w:space="0" w:color="9CC2E5"/>
              <w:right w:val="single" w:sz="4" w:space="0" w:color="9CC2E5"/>
            </w:tcBorders>
            <w:hideMark/>
          </w:tcPr>
          <w:p w14:paraId="3E20DA17" w14:textId="77777777" w:rsidR="003140AC" w:rsidRPr="00DE7A04" w:rsidRDefault="003140AC" w:rsidP="006F2CB6">
            <w:pPr>
              <w:spacing w:after="0"/>
              <w:rPr>
                <w:rFonts w:eastAsia="Calibri" w:cstheme="minorHAnsi"/>
              </w:rPr>
            </w:pPr>
            <w:r w:rsidRPr="00DE7A04">
              <w:rPr>
                <w:rFonts w:eastAsia="Calibri" w:cstheme="minorHAnsi"/>
                <w:b/>
                <w:bCs/>
              </w:rPr>
              <w:t>API integration</w:t>
            </w:r>
            <w:r w:rsidRPr="00DE7A04">
              <w:rPr>
                <w:rFonts w:eastAsia="Calibri" w:cstheme="minorHAnsi"/>
                <w:b/>
                <w:bCs/>
              </w:rPr>
              <w:br/>
            </w:r>
            <w:r w:rsidRPr="00DE7A04">
              <w:rPr>
                <w:rFonts w:eastAsia="Calibri" w:cstheme="minorHAnsi"/>
              </w:rPr>
              <w:t>Seamless API integration with bank servers, payment gateways and third-party services is a requirement for the UPI platform.</w:t>
            </w:r>
          </w:p>
        </w:tc>
      </w:tr>
      <w:tr w:rsidR="003140AC" w:rsidRPr="00DE7A04" w14:paraId="286BF72B"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06BADBBB" w14:textId="77777777" w:rsidR="003140AC" w:rsidRPr="00DE7A04" w:rsidRDefault="003140AC" w:rsidP="006F2CB6">
            <w:pPr>
              <w:spacing w:after="0"/>
              <w:rPr>
                <w:rFonts w:eastAsia="Calibri" w:cstheme="minorHAnsi"/>
              </w:rPr>
            </w:pPr>
            <w:r w:rsidRPr="00DE7A04">
              <w:rPr>
                <w:rFonts w:eastAsia="Calibri" w:cstheme="minorHAnsi"/>
              </w:rPr>
              <w:t>TR-04</w:t>
            </w:r>
          </w:p>
        </w:tc>
        <w:tc>
          <w:tcPr>
            <w:tcW w:w="4558" w:type="pct"/>
            <w:tcBorders>
              <w:top w:val="single" w:sz="4" w:space="0" w:color="9CC2E5"/>
              <w:left w:val="single" w:sz="4" w:space="0" w:color="9CC2E5"/>
              <w:bottom w:val="single" w:sz="4" w:space="0" w:color="9CC2E5"/>
              <w:right w:val="single" w:sz="4" w:space="0" w:color="9CC2E5"/>
            </w:tcBorders>
            <w:hideMark/>
          </w:tcPr>
          <w:p w14:paraId="498C5A2B" w14:textId="0C137B5F" w:rsidR="003140AC" w:rsidRPr="00DE7A04" w:rsidRDefault="003140AC" w:rsidP="006F2CB6">
            <w:pPr>
              <w:spacing w:after="0"/>
              <w:rPr>
                <w:rFonts w:eastAsia="Calibri" w:cstheme="minorHAnsi"/>
              </w:rPr>
            </w:pPr>
            <w:r w:rsidRPr="00DE7A04">
              <w:rPr>
                <w:rFonts w:eastAsia="Calibri" w:cstheme="minorHAnsi"/>
                <w:b/>
                <w:bCs/>
              </w:rPr>
              <w:t>Cloud Infrastructure</w:t>
            </w:r>
            <w:r w:rsidRPr="00DE7A04">
              <w:rPr>
                <w:rFonts w:eastAsia="Calibri" w:cstheme="minorHAnsi"/>
                <w:b/>
                <w:bCs/>
              </w:rPr>
              <w:br/>
            </w:r>
            <w:r w:rsidRPr="00DE7A04">
              <w:rPr>
                <w:rFonts w:eastAsia="Calibri" w:cstheme="minorHAnsi"/>
              </w:rPr>
              <w:t xml:space="preserve">Hosting UPI systems on cloud infrastructure is vital to ensure availability, </w:t>
            </w:r>
            <w:r w:rsidR="00EB101F" w:rsidRPr="00DE7A04">
              <w:rPr>
                <w:rFonts w:eastAsia="Calibri" w:cstheme="minorHAnsi"/>
              </w:rPr>
              <w:t>scalability,</w:t>
            </w:r>
            <w:r w:rsidRPr="00DE7A04">
              <w:rPr>
                <w:rFonts w:eastAsia="Calibri" w:cstheme="minorHAnsi"/>
              </w:rPr>
              <w:t xml:space="preserve"> and security.</w:t>
            </w:r>
          </w:p>
        </w:tc>
      </w:tr>
      <w:tr w:rsidR="003140AC" w:rsidRPr="00DE7A04" w14:paraId="59850DDF"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50F5F467" w14:textId="77777777" w:rsidR="003140AC" w:rsidRPr="00DE7A04" w:rsidRDefault="003140AC" w:rsidP="006F2CB6">
            <w:pPr>
              <w:spacing w:after="0"/>
              <w:rPr>
                <w:rFonts w:eastAsia="Calibri" w:cstheme="minorHAnsi"/>
              </w:rPr>
            </w:pPr>
            <w:r w:rsidRPr="00DE7A04">
              <w:rPr>
                <w:rFonts w:eastAsia="Calibri" w:cstheme="minorHAnsi"/>
              </w:rPr>
              <w:t>TR-05</w:t>
            </w:r>
          </w:p>
        </w:tc>
        <w:tc>
          <w:tcPr>
            <w:tcW w:w="4558" w:type="pct"/>
            <w:tcBorders>
              <w:top w:val="single" w:sz="4" w:space="0" w:color="9CC2E5"/>
              <w:left w:val="single" w:sz="4" w:space="0" w:color="9CC2E5"/>
              <w:bottom w:val="single" w:sz="4" w:space="0" w:color="9CC2E5"/>
              <w:right w:val="single" w:sz="4" w:space="0" w:color="9CC2E5"/>
            </w:tcBorders>
            <w:hideMark/>
          </w:tcPr>
          <w:p w14:paraId="06ADEDB6" w14:textId="77777777" w:rsidR="003140AC" w:rsidRPr="00DE7A04" w:rsidRDefault="003140AC" w:rsidP="006F2CB6">
            <w:pPr>
              <w:spacing w:after="0"/>
              <w:rPr>
                <w:rFonts w:eastAsia="Calibri" w:cstheme="minorHAnsi"/>
              </w:rPr>
            </w:pPr>
            <w:r w:rsidRPr="00DE7A04">
              <w:rPr>
                <w:rFonts w:eastAsia="Calibri" w:cstheme="minorHAnsi"/>
                <w:b/>
                <w:bCs/>
              </w:rPr>
              <w:t>Multi-language support</w:t>
            </w:r>
            <w:r w:rsidRPr="00DE7A04">
              <w:rPr>
                <w:rFonts w:eastAsia="Calibri" w:cstheme="minorHAnsi"/>
                <w:b/>
                <w:bCs/>
              </w:rPr>
              <w:br/>
            </w:r>
            <w:r w:rsidRPr="00DE7A04">
              <w:rPr>
                <w:rFonts w:eastAsia="Calibri" w:cstheme="minorHAnsi"/>
              </w:rPr>
              <w:t>To cater to a user base effectively, the system should support languages.</w:t>
            </w:r>
          </w:p>
        </w:tc>
      </w:tr>
      <w:tr w:rsidR="003140AC" w:rsidRPr="00DE7A04" w14:paraId="2FCD9BCC"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60720B09" w14:textId="77777777" w:rsidR="003140AC" w:rsidRPr="00DE7A04" w:rsidRDefault="003140AC" w:rsidP="006F2CB6">
            <w:pPr>
              <w:spacing w:after="0"/>
              <w:rPr>
                <w:rFonts w:eastAsia="Calibri" w:cstheme="minorHAnsi"/>
              </w:rPr>
            </w:pPr>
            <w:r w:rsidRPr="00DE7A04">
              <w:rPr>
                <w:rFonts w:eastAsia="Calibri" w:cstheme="minorHAnsi"/>
              </w:rPr>
              <w:t>TR-06</w:t>
            </w:r>
          </w:p>
        </w:tc>
        <w:tc>
          <w:tcPr>
            <w:tcW w:w="4558" w:type="pct"/>
            <w:tcBorders>
              <w:top w:val="single" w:sz="4" w:space="0" w:color="9CC2E5"/>
              <w:left w:val="single" w:sz="4" w:space="0" w:color="9CC2E5"/>
              <w:bottom w:val="single" w:sz="4" w:space="0" w:color="9CC2E5"/>
              <w:right w:val="single" w:sz="4" w:space="0" w:color="9CC2E5"/>
            </w:tcBorders>
            <w:hideMark/>
          </w:tcPr>
          <w:p w14:paraId="121E4F1C" w14:textId="77777777" w:rsidR="003140AC" w:rsidRPr="00DE7A04" w:rsidRDefault="003140AC" w:rsidP="006F2CB6">
            <w:pPr>
              <w:spacing w:after="0"/>
              <w:rPr>
                <w:rFonts w:eastAsia="Calibri" w:cstheme="minorHAnsi"/>
              </w:rPr>
            </w:pPr>
            <w:r w:rsidRPr="00DE7A04">
              <w:rPr>
                <w:rFonts w:eastAsia="Calibri" w:cstheme="minorHAnsi"/>
                <w:b/>
                <w:bCs/>
              </w:rPr>
              <w:t>Notification service</w:t>
            </w:r>
            <w:r w:rsidRPr="00DE7A04">
              <w:rPr>
                <w:rFonts w:eastAsia="Calibri" w:cstheme="minorHAnsi"/>
                <w:b/>
                <w:bCs/>
              </w:rPr>
              <w:br/>
            </w:r>
            <w:r w:rsidRPr="00DE7A04">
              <w:rPr>
                <w:rFonts w:eastAsia="Calibri" w:cstheme="minorHAnsi"/>
              </w:rPr>
              <w:t>Integrating OTP for security measures and providing users with notification services for transaction alerts and system updates is an aspect of the platform.</w:t>
            </w:r>
          </w:p>
        </w:tc>
      </w:tr>
      <w:tr w:rsidR="003140AC" w:rsidRPr="00DE7A04" w14:paraId="07CA0F70"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7DDEA48B" w14:textId="77777777" w:rsidR="003140AC" w:rsidRPr="00DE7A04" w:rsidRDefault="003140AC" w:rsidP="006F2CB6">
            <w:pPr>
              <w:spacing w:after="0"/>
              <w:rPr>
                <w:rFonts w:eastAsia="Calibri" w:cstheme="minorHAnsi"/>
              </w:rPr>
            </w:pPr>
            <w:r w:rsidRPr="00DE7A04">
              <w:rPr>
                <w:rFonts w:eastAsia="Calibri" w:cstheme="minorHAnsi"/>
              </w:rPr>
              <w:t>TR-07</w:t>
            </w:r>
          </w:p>
        </w:tc>
        <w:tc>
          <w:tcPr>
            <w:tcW w:w="4558" w:type="pct"/>
            <w:tcBorders>
              <w:top w:val="single" w:sz="4" w:space="0" w:color="9CC2E5"/>
              <w:left w:val="single" w:sz="4" w:space="0" w:color="9CC2E5"/>
              <w:bottom w:val="single" w:sz="4" w:space="0" w:color="9CC2E5"/>
              <w:right w:val="single" w:sz="4" w:space="0" w:color="9CC2E5"/>
            </w:tcBorders>
            <w:hideMark/>
          </w:tcPr>
          <w:p w14:paraId="615B549E" w14:textId="77777777" w:rsidR="003140AC" w:rsidRPr="00DE7A04" w:rsidRDefault="003140AC" w:rsidP="006F2CB6">
            <w:pPr>
              <w:spacing w:after="0"/>
              <w:rPr>
                <w:rFonts w:eastAsia="Calibri" w:cstheme="minorHAnsi"/>
              </w:rPr>
            </w:pPr>
            <w:r w:rsidRPr="00DE7A04">
              <w:rPr>
                <w:rFonts w:eastAsia="Calibri" w:cstheme="minorHAnsi"/>
                <w:b/>
                <w:bCs/>
              </w:rPr>
              <w:t>Security Protocols</w:t>
            </w:r>
            <w:r w:rsidRPr="00DE7A04">
              <w:rPr>
                <w:rFonts w:eastAsia="Calibri" w:cstheme="minorHAnsi"/>
                <w:b/>
                <w:bCs/>
              </w:rPr>
              <w:br/>
            </w:r>
            <w:r w:rsidRPr="00DE7A04">
              <w:rPr>
                <w:rFonts w:eastAsia="Calibri" w:cstheme="minorHAnsi"/>
              </w:rPr>
              <w:t>Implementing security protocols such as SSL/TLS for data in transit and AES for data at rest is necessary to safeguard information.</w:t>
            </w:r>
          </w:p>
        </w:tc>
      </w:tr>
      <w:tr w:rsidR="003140AC" w:rsidRPr="00DE7A04" w14:paraId="2DDFA739" w14:textId="77777777" w:rsidTr="007968AE">
        <w:tc>
          <w:tcPr>
            <w:tcW w:w="442" w:type="pct"/>
            <w:tcBorders>
              <w:top w:val="single" w:sz="4" w:space="0" w:color="9CC2E5"/>
              <w:left w:val="single" w:sz="4" w:space="0" w:color="9CC2E5"/>
              <w:bottom w:val="single" w:sz="4" w:space="0" w:color="9CC2E5"/>
              <w:right w:val="single" w:sz="4" w:space="0" w:color="9CC2E5"/>
            </w:tcBorders>
            <w:hideMark/>
          </w:tcPr>
          <w:p w14:paraId="6DBEED96" w14:textId="77777777" w:rsidR="003140AC" w:rsidRPr="00DE7A04" w:rsidRDefault="003140AC" w:rsidP="006F2CB6">
            <w:pPr>
              <w:spacing w:after="0"/>
              <w:rPr>
                <w:rFonts w:eastAsia="Calibri" w:cstheme="minorHAnsi"/>
              </w:rPr>
            </w:pPr>
            <w:r w:rsidRPr="00DE7A04">
              <w:rPr>
                <w:rFonts w:eastAsia="Calibri" w:cstheme="minorHAnsi"/>
              </w:rPr>
              <w:t>TR-08</w:t>
            </w:r>
          </w:p>
        </w:tc>
        <w:tc>
          <w:tcPr>
            <w:tcW w:w="4558" w:type="pct"/>
            <w:tcBorders>
              <w:top w:val="single" w:sz="4" w:space="0" w:color="9CC2E5"/>
              <w:left w:val="single" w:sz="4" w:space="0" w:color="9CC2E5"/>
              <w:bottom w:val="single" w:sz="4" w:space="0" w:color="9CC2E5"/>
              <w:right w:val="single" w:sz="4" w:space="0" w:color="9CC2E5"/>
            </w:tcBorders>
            <w:hideMark/>
          </w:tcPr>
          <w:p w14:paraId="50AD92A5" w14:textId="77777777" w:rsidR="003140AC" w:rsidRPr="00DE7A04" w:rsidRDefault="003140AC" w:rsidP="006F2CB6">
            <w:pPr>
              <w:spacing w:after="0"/>
              <w:rPr>
                <w:rFonts w:eastAsia="Calibri" w:cstheme="minorHAnsi"/>
              </w:rPr>
            </w:pPr>
            <w:r w:rsidRPr="00DE7A04">
              <w:rPr>
                <w:rFonts w:eastAsia="Calibri" w:cstheme="minorHAnsi"/>
                <w:b/>
                <w:bCs/>
              </w:rPr>
              <w:t>Mobile application development</w:t>
            </w:r>
            <w:r w:rsidRPr="00DE7A04">
              <w:rPr>
                <w:rFonts w:eastAsia="Calibri" w:cstheme="minorHAnsi"/>
                <w:b/>
                <w:bCs/>
              </w:rPr>
              <w:br/>
            </w:r>
            <w:r w:rsidRPr="00DE7A04">
              <w:rPr>
                <w:rFonts w:eastAsia="Calibri" w:cstheme="minorHAnsi"/>
              </w:rPr>
              <w:t>Developing an app for UPI services that offers a user-friendly interface and seamless experience is crucial.</w:t>
            </w:r>
          </w:p>
        </w:tc>
      </w:tr>
    </w:tbl>
    <w:p w14:paraId="7A370A20" w14:textId="07CAFB8F" w:rsidR="003140AC" w:rsidRPr="00DE7A04" w:rsidRDefault="003140AC" w:rsidP="00F64303">
      <w:pPr>
        <w:rPr>
          <w:rFonts w:cstheme="minorHAnsi"/>
        </w:rPr>
      </w:pPr>
    </w:p>
    <w:tbl>
      <w:tblPr>
        <w:tblW w:w="5345" w:type="pct"/>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14" w:type="dxa"/>
          <w:bottom w:w="72" w:type="dxa"/>
        </w:tblCellMar>
        <w:tblLook w:val="0620" w:firstRow="1" w:lastRow="0" w:firstColumn="0" w:lastColumn="0" w:noHBand="1" w:noVBand="1"/>
      </w:tblPr>
      <w:tblGrid>
        <w:gridCol w:w="850"/>
        <w:gridCol w:w="8788"/>
      </w:tblGrid>
      <w:tr w:rsidR="003140AC" w:rsidRPr="00DE7A04" w14:paraId="474C942F" w14:textId="77777777" w:rsidTr="007968AE">
        <w:tc>
          <w:tcPr>
            <w:tcW w:w="441" w:type="pct"/>
            <w:tcBorders>
              <w:top w:val="single" w:sz="4" w:space="0" w:color="5B9BD5"/>
              <w:left w:val="single" w:sz="4" w:space="0" w:color="5B9BD5"/>
              <w:bottom w:val="single" w:sz="4" w:space="0" w:color="5B9BD5"/>
              <w:right w:val="nil"/>
            </w:tcBorders>
            <w:shd w:val="clear" w:color="auto" w:fill="5B9BD5"/>
            <w:hideMark/>
          </w:tcPr>
          <w:p w14:paraId="2C8C7758" w14:textId="77777777" w:rsidR="003140AC" w:rsidRPr="00DE7A04" w:rsidRDefault="003140AC" w:rsidP="007968AE">
            <w:pPr>
              <w:rPr>
                <w:rFonts w:eastAsia="Calibri" w:cstheme="minorHAnsi"/>
                <w:b/>
                <w:bCs/>
                <w:color w:val="FFFFFF"/>
              </w:rPr>
            </w:pPr>
            <w:r w:rsidRPr="00DE7A04">
              <w:rPr>
                <w:rFonts w:eastAsia="Calibri" w:cstheme="minorHAnsi"/>
                <w:b/>
                <w:bCs/>
                <w:color w:val="FFFFFF"/>
              </w:rPr>
              <w:t>ID</w:t>
            </w:r>
          </w:p>
        </w:tc>
        <w:tc>
          <w:tcPr>
            <w:tcW w:w="4559" w:type="pct"/>
            <w:tcBorders>
              <w:top w:val="single" w:sz="4" w:space="0" w:color="5B9BD5"/>
              <w:left w:val="nil"/>
              <w:bottom w:val="single" w:sz="4" w:space="0" w:color="5B9BD5"/>
              <w:right w:val="single" w:sz="4" w:space="0" w:color="5B9BD5"/>
            </w:tcBorders>
            <w:shd w:val="clear" w:color="auto" w:fill="5B9BD5"/>
            <w:hideMark/>
          </w:tcPr>
          <w:p w14:paraId="23CB3F6A" w14:textId="77777777" w:rsidR="003140AC" w:rsidRPr="00DE7A04" w:rsidRDefault="003140AC" w:rsidP="007968AE">
            <w:pPr>
              <w:rPr>
                <w:rFonts w:eastAsia="Calibri" w:cstheme="minorHAnsi"/>
                <w:b/>
                <w:bCs/>
                <w:color w:val="FFFFFF"/>
              </w:rPr>
            </w:pPr>
            <w:r w:rsidRPr="00DE7A04">
              <w:rPr>
                <w:rFonts w:eastAsia="Calibri" w:cstheme="minorHAnsi"/>
                <w:b/>
                <w:bCs/>
                <w:color w:val="FFFFFF"/>
              </w:rPr>
              <w:t>LEGAL REQUIREMENTS</w:t>
            </w:r>
          </w:p>
        </w:tc>
      </w:tr>
      <w:tr w:rsidR="003140AC" w:rsidRPr="00DE7A04" w14:paraId="2E1A3221"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5FDD9E46" w14:textId="77777777" w:rsidR="003140AC" w:rsidRPr="00DE7A04" w:rsidRDefault="003140AC" w:rsidP="007968AE">
            <w:pPr>
              <w:rPr>
                <w:rFonts w:eastAsia="Calibri" w:cstheme="minorHAnsi"/>
              </w:rPr>
            </w:pPr>
            <w:r w:rsidRPr="00DE7A04">
              <w:rPr>
                <w:rFonts w:eastAsia="Calibri" w:cstheme="minorHAnsi"/>
              </w:rPr>
              <w:t>LR-01</w:t>
            </w:r>
          </w:p>
        </w:tc>
        <w:tc>
          <w:tcPr>
            <w:tcW w:w="4559" w:type="pct"/>
            <w:tcBorders>
              <w:top w:val="single" w:sz="4" w:space="0" w:color="9CC2E5"/>
              <w:left w:val="single" w:sz="4" w:space="0" w:color="9CC2E5"/>
              <w:bottom w:val="single" w:sz="4" w:space="0" w:color="9CC2E5"/>
              <w:right w:val="single" w:sz="4" w:space="0" w:color="9CC2E5"/>
            </w:tcBorders>
            <w:hideMark/>
          </w:tcPr>
          <w:p w14:paraId="540DBD0B" w14:textId="77777777" w:rsidR="003140AC" w:rsidRPr="00DE7A04" w:rsidRDefault="003140AC" w:rsidP="006F2CB6">
            <w:pPr>
              <w:spacing w:after="0"/>
              <w:rPr>
                <w:rFonts w:eastAsia="Calibri" w:cstheme="minorHAnsi"/>
                <w:b/>
                <w:bCs/>
              </w:rPr>
            </w:pPr>
            <w:r w:rsidRPr="00DE7A04">
              <w:rPr>
                <w:rFonts w:eastAsia="Calibri" w:cstheme="minorHAnsi"/>
                <w:b/>
                <w:bCs/>
              </w:rPr>
              <w:t>Data protection law</w:t>
            </w:r>
            <w:r w:rsidRPr="00DE7A04">
              <w:rPr>
                <w:rFonts w:eastAsia="Calibri" w:cstheme="minorHAnsi"/>
                <w:b/>
                <w:bCs/>
              </w:rPr>
              <w:br/>
            </w:r>
            <w:r w:rsidRPr="00DE7A04">
              <w:rPr>
                <w:rFonts w:eastAsia="Calibri" w:cstheme="minorHAnsi"/>
              </w:rPr>
              <w:t>Adhering to data protection laws, such as the General Data Protection Regulation (GDPR) and other local regulations, is essential.</w:t>
            </w:r>
          </w:p>
        </w:tc>
      </w:tr>
      <w:tr w:rsidR="003140AC" w:rsidRPr="00DE7A04" w14:paraId="75F010EB"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3E01DB61" w14:textId="77777777" w:rsidR="003140AC" w:rsidRPr="00DE7A04" w:rsidRDefault="003140AC" w:rsidP="006F2CB6">
            <w:pPr>
              <w:spacing w:after="0"/>
              <w:rPr>
                <w:rFonts w:eastAsia="Calibri" w:cstheme="minorHAnsi"/>
              </w:rPr>
            </w:pPr>
            <w:r w:rsidRPr="00DE7A04">
              <w:rPr>
                <w:rFonts w:eastAsia="Calibri" w:cstheme="minorHAnsi"/>
              </w:rPr>
              <w:lastRenderedPageBreak/>
              <w:t>LR-02</w:t>
            </w:r>
          </w:p>
        </w:tc>
        <w:tc>
          <w:tcPr>
            <w:tcW w:w="4559" w:type="pct"/>
            <w:tcBorders>
              <w:top w:val="single" w:sz="4" w:space="0" w:color="9CC2E5"/>
              <w:left w:val="single" w:sz="4" w:space="0" w:color="9CC2E5"/>
              <w:bottom w:val="single" w:sz="4" w:space="0" w:color="9CC2E5"/>
              <w:right w:val="single" w:sz="4" w:space="0" w:color="9CC2E5"/>
            </w:tcBorders>
            <w:hideMark/>
          </w:tcPr>
          <w:p w14:paraId="6849E556" w14:textId="77777777" w:rsidR="003140AC" w:rsidRPr="00DE7A04" w:rsidRDefault="003140AC" w:rsidP="006F2CB6">
            <w:pPr>
              <w:spacing w:after="0"/>
              <w:rPr>
                <w:rFonts w:eastAsia="Calibri" w:cstheme="minorHAnsi"/>
                <w:b/>
                <w:bCs/>
              </w:rPr>
            </w:pPr>
            <w:r w:rsidRPr="00DE7A04">
              <w:rPr>
                <w:rFonts w:eastAsia="Calibri" w:cstheme="minorHAnsi"/>
                <w:b/>
                <w:bCs/>
              </w:rPr>
              <w:t>Financial regulations</w:t>
            </w:r>
            <w:r w:rsidRPr="00DE7A04">
              <w:rPr>
                <w:rFonts w:eastAsia="Calibri" w:cstheme="minorHAnsi"/>
                <w:b/>
                <w:bCs/>
              </w:rPr>
              <w:br/>
            </w:r>
            <w:r w:rsidRPr="00DE7A04">
              <w:rPr>
                <w:rFonts w:eastAsia="Calibri" w:cstheme="minorHAnsi"/>
              </w:rPr>
              <w:t>It is critical to comply with regulations and adhere to the standards set by international banking regulators.</w:t>
            </w:r>
          </w:p>
        </w:tc>
      </w:tr>
      <w:tr w:rsidR="003140AC" w:rsidRPr="00DE7A04" w14:paraId="4ACCD82B"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15C6112B" w14:textId="77777777" w:rsidR="003140AC" w:rsidRPr="00DE7A04" w:rsidRDefault="003140AC" w:rsidP="006F2CB6">
            <w:pPr>
              <w:spacing w:after="0"/>
              <w:rPr>
                <w:rFonts w:eastAsia="Calibri" w:cstheme="minorHAnsi"/>
              </w:rPr>
            </w:pPr>
            <w:r w:rsidRPr="00DE7A04">
              <w:rPr>
                <w:rFonts w:eastAsia="Calibri" w:cstheme="minorHAnsi"/>
              </w:rPr>
              <w:t>LR-03</w:t>
            </w:r>
          </w:p>
        </w:tc>
        <w:tc>
          <w:tcPr>
            <w:tcW w:w="4559" w:type="pct"/>
            <w:tcBorders>
              <w:top w:val="single" w:sz="4" w:space="0" w:color="9CC2E5"/>
              <w:left w:val="single" w:sz="4" w:space="0" w:color="9CC2E5"/>
              <w:bottom w:val="single" w:sz="4" w:space="0" w:color="9CC2E5"/>
              <w:right w:val="single" w:sz="4" w:space="0" w:color="9CC2E5"/>
            </w:tcBorders>
            <w:hideMark/>
          </w:tcPr>
          <w:p w14:paraId="6A8D5398" w14:textId="77777777" w:rsidR="003140AC" w:rsidRPr="00DE7A04" w:rsidRDefault="003140AC" w:rsidP="006F2CB6">
            <w:pPr>
              <w:spacing w:after="0"/>
              <w:rPr>
                <w:rFonts w:eastAsia="Calibri" w:cstheme="minorHAnsi"/>
                <w:b/>
                <w:bCs/>
              </w:rPr>
            </w:pPr>
            <w:r w:rsidRPr="00DE7A04">
              <w:rPr>
                <w:rFonts w:eastAsia="Calibri" w:cstheme="minorHAnsi"/>
                <w:b/>
                <w:bCs/>
              </w:rPr>
              <w:t>Consumer protection</w:t>
            </w:r>
            <w:r w:rsidRPr="00DE7A04">
              <w:rPr>
                <w:rFonts w:eastAsia="Calibri" w:cstheme="minorHAnsi"/>
                <w:b/>
                <w:bCs/>
              </w:rPr>
              <w:br/>
            </w:r>
            <w:r w:rsidRPr="00DE7A04">
              <w:rPr>
                <w:rFonts w:eastAsia="Calibri" w:cstheme="minorHAnsi"/>
              </w:rPr>
              <w:t>We must ensure that mechanisms are in place to safeguard consumer's rights when utilizing UPI services.</w:t>
            </w:r>
          </w:p>
        </w:tc>
      </w:tr>
      <w:tr w:rsidR="003140AC" w:rsidRPr="00DE7A04" w14:paraId="25ED377D"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2F8DBD51" w14:textId="77777777" w:rsidR="003140AC" w:rsidRPr="00DE7A04" w:rsidRDefault="003140AC" w:rsidP="006F2CB6">
            <w:pPr>
              <w:spacing w:after="0"/>
              <w:rPr>
                <w:rFonts w:eastAsia="Calibri" w:cstheme="minorHAnsi"/>
              </w:rPr>
            </w:pPr>
            <w:r w:rsidRPr="00DE7A04">
              <w:rPr>
                <w:rFonts w:eastAsia="Calibri" w:cstheme="minorHAnsi"/>
              </w:rPr>
              <w:t>LR-04</w:t>
            </w:r>
          </w:p>
        </w:tc>
        <w:tc>
          <w:tcPr>
            <w:tcW w:w="4559" w:type="pct"/>
            <w:tcBorders>
              <w:top w:val="single" w:sz="4" w:space="0" w:color="9CC2E5"/>
              <w:left w:val="single" w:sz="4" w:space="0" w:color="9CC2E5"/>
              <w:bottom w:val="single" w:sz="4" w:space="0" w:color="9CC2E5"/>
              <w:right w:val="single" w:sz="4" w:space="0" w:color="9CC2E5"/>
            </w:tcBorders>
            <w:hideMark/>
          </w:tcPr>
          <w:p w14:paraId="6BA4A224" w14:textId="77777777" w:rsidR="003140AC" w:rsidRPr="00DE7A04" w:rsidRDefault="003140AC" w:rsidP="006F2CB6">
            <w:pPr>
              <w:spacing w:after="0"/>
              <w:rPr>
                <w:rFonts w:eastAsia="Calibri" w:cstheme="minorHAnsi"/>
                <w:b/>
                <w:bCs/>
              </w:rPr>
            </w:pPr>
            <w:r w:rsidRPr="00DE7A04">
              <w:rPr>
                <w:rFonts w:eastAsia="Calibri" w:cstheme="minorHAnsi"/>
                <w:b/>
                <w:bCs/>
              </w:rPr>
              <w:t>Digital transaction law</w:t>
            </w:r>
            <w:r w:rsidRPr="00DE7A04">
              <w:rPr>
                <w:rFonts w:eastAsia="Calibri" w:cstheme="minorHAnsi"/>
                <w:b/>
                <w:bCs/>
              </w:rPr>
              <w:br/>
            </w:r>
            <w:r w:rsidRPr="00DE7A04">
              <w:rPr>
                <w:rFonts w:eastAsia="Calibri" w:cstheme="minorHAnsi"/>
              </w:rPr>
              <w:t>Complying with laws and regulations about transactions and online banking services is crucial.</w:t>
            </w:r>
          </w:p>
        </w:tc>
      </w:tr>
      <w:tr w:rsidR="003140AC" w:rsidRPr="00DE7A04" w14:paraId="0CDD8CD0"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18768C5B" w14:textId="77777777" w:rsidR="003140AC" w:rsidRPr="00DE7A04" w:rsidRDefault="003140AC" w:rsidP="006F2CB6">
            <w:pPr>
              <w:spacing w:after="0"/>
              <w:rPr>
                <w:rFonts w:eastAsia="Calibri" w:cstheme="minorHAnsi"/>
              </w:rPr>
            </w:pPr>
            <w:r w:rsidRPr="00DE7A04">
              <w:rPr>
                <w:rFonts w:eastAsia="Calibri" w:cstheme="minorHAnsi"/>
              </w:rPr>
              <w:t>LR-05</w:t>
            </w:r>
          </w:p>
        </w:tc>
        <w:tc>
          <w:tcPr>
            <w:tcW w:w="4559" w:type="pct"/>
            <w:tcBorders>
              <w:top w:val="single" w:sz="4" w:space="0" w:color="9CC2E5"/>
              <w:left w:val="single" w:sz="4" w:space="0" w:color="9CC2E5"/>
              <w:bottom w:val="single" w:sz="4" w:space="0" w:color="9CC2E5"/>
              <w:right w:val="single" w:sz="4" w:space="0" w:color="9CC2E5"/>
            </w:tcBorders>
            <w:hideMark/>
          </w:tcPr>
          <w:p w14:paraId="16F33FA6" w14:textId="77777777" w:rsidR="003140AC" w:rsidRPr="00DE7A04" w:rsidRDefault="003140AC" w:rsidP="006F2CB6">
            <w:pPr>
              <w:spacing w:after="0"/>
              <w:rPr>
                <w:rFonts w:eastAsia="Calibri" w:cstheme="minorHAnsi"/>
                <w:b/>
                <w:bCs/>
              </w:rPr>
            </w:pPr>
            <w:r w:rsidRPr="00DE7A04">
              <w:rPr>
                <w:rFonts w:eastAsia="Calibri" w:cstheme="minorHAnsi"/>
                <w:b/>
                <w:bCs/>
              </w:rPr>
              <w:t>Intellectual Property</w:t>
            </w:r>
            <w:r w:rsidRPr="00DE7A04">
              <w:rPr>
                <w:rFonts w:eastAsia="Calibri" w:cstheme="minorHAnsi"/>
                <w:b/>
                <w:bCs/>
              </w:rPr>
              <w:br/>
            </w:r>
            <w:r w:rsidRPr="00DE7A04">
              <w:rPr>
                <w:rFonts w:eastAsia="Calibri" w:cstheme="minorHAnsi"/>
              </w:rPr>
              <w:t>We must ensure that no software or technology infringes upon patents, copyrights, or trademarks.</w:t>
            </w:r>
          </w:p>
        </w:tc>
      </w:tr>
      <w:tr w:rsidR="003140AC" w:rsidRPr="00DE7A04" w14:paraId="2BC8E91F" w14:textId="77777777" w:rsidTr="007968AE">
        <w:tc>
          <w:tcPr>
            <w:tcW w:w="441" w:type="pct"/>
            <w:tcBorders>
              <w:top w:val="single" w:sz="4" w:space="0" w:color="9CC2E5"/>
              <w:left w:val="single" w:sz="4" w:space="0" w:color="9CC2E5"/>
              <w:bottom w:val="single" w:sz="4" w:space="0" w:color="9CC2E5"/>
              <w:right w:val="single" w:sz="4" w:space="0" w:color="9CC2E5"/>
            </w:tcBorders>
            <w:hideMark/>
          </w:tcPr>
          <w:p w14:paraId="2A6FC24F" w14:textId="77777777" w:rsidR="003140AC" w:rsidRPr="00DE7A04" w:rsidRDefault="003140AC" w:rsidP="006F2CB6">
            <w:pPr>
              <w:spacing w:after="0"/>
              <w:rPr>
                <w:rFonts w:eastAsia="Calibri" w:cstheme="minorHAnsi"/>
              </w:rPr>
            </w:pPr>
            <w:r w:rsidRPr="00DE7A04">
              <w:rPr>
                <w:rFonts w:eastAsia="Calibri" w:cstheme="minorHAnsi"/>
              </w:rPr>
              <w:t>LR-06</w:t>
            </w:r>
          </w:p>
        </w:tc>
        <w:tc>
          <w:tcPr>
            <w:tcW w:w="4559" w:type="pct"/>
            <w:tcBorders>
              <w:top w:val="single" w:sz="4" w:space="0" w:color="9CC2E5"/>
              <w:left w:val="single" w:sz="4" w:space="0" w:color="9CC2E5"/>
              <w:bottom w:val="single" w:sz="4" w:space="0" w:color="9CC2E5"/>
              <w:right w:val="single" w:sz="4" w:space="0" w:color="9CC2E5"/>
            </w:tcBorders>
            <w:hideMark/>
          </w:tcPr>
          <w:p w14:paraId="1C7E13C3" w14:textId="77777777" w:rsidR="003140AC" w:rsidRPr="00DE7A04" w:rsidRDefault="003140AC" w:rsidP="006F2CB6">
            <w:pPr>
              <w:spacing w:after="0"/>
              <w:rPr>
                <w:rFonts w:eastAsia="Calibri" w:cstheme="minorHAnsi"/>
                <w:b/>
                <w:bCs/>
              </w:rPr>
            </w:pPr>
            <w:r w:rsidRPr="00DE7A04">
              <w:rPr>
                <w:rFonts w:eastAsia="Calibri" w:cstheme="minorHAnsi"/>
                <w:b/>
                <w:bCs/>
              </w:rPr>
              <w:t>Licenses and certifications</w:t>
            </w:r>
            <w:r w:rsidRPr="00DE7A04">
              <w:rPr>
                <w:rFonts w:eastAsia="Calibri" w:cstheme="minorHAnsi"/>
                <w:b/>
                <w:bCs/>
              </w:rPr>
              <w:br/>
            </w:r>
            <w:r w:rsidRPr="00DE7A04">
              <w:rPr>
                <w:rFonts w:eastAsia="Calibri" w:cstheme="minorHAnsi"/>
              </w:rPr>
              <w:t>Obtaining the licenses and certifications in target areas is a requirement for operating UPI services.</w:t>
            </w:r>
          </w:p>
        </w:tc>
      </w:tr>
    </w:tbl>
    <w:p w14:paraId="55A41676" w14:textId="77777777" w:rsidR="003140AC" w:rsidRPr="00DE7A04" w:rsidRDefault="003140AC" w:rsidP="003140AC">
      <w:pPr>
        <w:pStyle w:val="Normal2"/>
        <w:ind w:left="720"/>
        <w:rPr>
          <w:rFonts w:asciiTheme="minorHAnsi" w:hAnsiTheme="minorHAnsi" w:cstheme="minorHAnsi"/>
        </w:rPr>
      </w:pPr>
    </w:p>
    <w:tbl>
      <w:tblPr>
        <w:tblpPr w:leftFromText="180" w:rightFromText="180" w:vertAnchor="text" w:horzAnchor="margin" w:tblpY="107"/>
        <w:tblW w:w="5343" w:type="pct"/>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14" w:type="dxa"/>
          <w:bottom w:w="72" w:type="dxa"/>
        </w:tblCellMar>
        <w:tblLook w:val="0620" w:firstRow="1" w:lastRow="0" w:firstColumn="0" w:lastColumn="0" w:noHBand="1" w:noVBand="1"/>
      </w:tblPr>
      <w:tblGrid>
        <w:gridCol w:w="846"/>
        <w:gridCol w:w="8788"/>
      </w:tblGrid>
      <w:tr w:rsidR="003140AC" w:rsidRPr="00DE7A04" w14:paraId="5FC33B34" w14:textId="77777777" w:rsidTr="007968AE">
        <w:trPr>
          <w:trHeight w:val="428"/>
        </w:trPr>
        <w:tc>
          <w:tcPr>
            <w:tcW w:w="439" w:type="pct"/>
            <w:tcBorders>
              <w:top w:val="single" w:sz="4" w:space="0" w:color="5B9BD5"/>
              <w:left w:val="single" w:sz="4" w:space="0" w:color="5B9BD5"/>
              <w:bottom w:val="single" w:sz="4" w:space="0" w:color="5B9BD5"/>
              <w:right w:val="nil"/>
            </w:tcBorders>
            <w:shd w:val="clear" w:color="auto" w:fill="5B9BD5"/>
            <w:hideMark/>
          </w:tcPr>
          <w:p w14:paraId="12FEA2A8" w14:textId="77777777" w:rsidR="003140AC" w:rsidRPr="00DE7A04" w:rsidRDefault="003140AC" w:rsidP="007968AE">
            <w:pPr>
              <w:rPr>
                <w:rFonts w:eastAsia="Calibri" w:cstheme="minorHAnsi"/>
                <w:b/>
                <w:bCs/>
                <w:color w:val="FFFFFF"/>
              </w:rPr>
            </w:pPr>
            <w:r w:rsidRPr="00DE7A04">
              <w:rPr>
                <w:rFonts w:eastAsia="Calibri" w:cstheme="minorHAnsi"/>
                <w:b/>
                <w:bCs/>
                <w:color w:val="FFFFFF"/>
              </w:rPr>
              <w:t>ID</w:t>
            </w:r>
          </w:p>
        </w:tc>
        <w:tc>
          <w:tcPr>
            <w:tcW w:w="4561" w:type="pct"/>
            <w:tcBorders>
              <w:top w:val="single" w:sz="4" w:space="0" w:color="5B9BD5"/>
              <w:left w:val="nil"/>
              <w:bottom w:val="single" w:sz="4" w:space="0" w:color="5B9BD5"/>
              <w:right w:val="single" w:sz="4" w:space="0" w:color="5B9BD5"/>
            </w:tcBorders>
            <w:shd w:val="clear" w:color="auto" w:fill="5B9BD5"/>
            <w:hideMark/>
          </w:tcPr>
          <w:p w14:paraId="4DB2CF30" w14:textId="77777777" w:rsidR="003140AC" w:rsidRPr="00DE7A04" w:rsidRDefault="003140AC" w:rsidP="007968AE">
            <w:pPr>
              <w:rPr>
                <w:rFonts w:eastAsia="Calibri" w:cstheme="minorHAnsi"/>
                <w:b/>
                <w:bCs/>
                <w:color w:val="FFFFFF"/>
              </w:rPr>
            </w:pPr>
            <w:r w:rsidRPr="00DE7A04">
              <w:rPr>
                <w:rFonts w:eastAsia="Calibri" w:cstheme="minorHAnsi"/>
                <w:b/>
                <w:bCs/>
                <w:color w:val="FFFFFF"/>
              </w:rPr>
              <w:t>OPTIONAL REQUIREMENTS</w:t>
            </w:r>
          </w:p>
        </w:tc>
      </w:tr>
      <w:tr w:rsidR="003140AC" w:rsidRPr="00DE7A04" w14:paraId="5EF112AC" w14:textId="77777777" w:rsidTr="007968AE">
        <w:trPr>
          <w:trHeight w:val="722"/>
        </w:trPr>
        <w:tc>
          <w:tcPr>
            <w:tcW w:w="439" w:type="pct"/>
            <w:tcBorders>
              <w:top w:val="single" w:sz="4" w:space="0" w:color="9CC2E5"/>
              <w:left w:val="single" w:sz="4" w:space="0" w:color="9CC2E5"/>
              <w:bottom w:val="single" w:sz="4" w:space="0" w:color="9CC2E5"/>
              <w:right w:val="single" w:sz="4" w:space="0" w:color="9CC2E5"/>
            </w:tcBorders>
            <w:hideMark/>
          </w:tcPr>
          <w:p w14:paraId="5FC320C4" w14:textId="77777777" w:rsidR="003140AC" w:rsidRPr="00DE7A04" w:rsidRDefault="003140AC" w:rsidP="006F2CB6">
            <w:pPr>
              <w:spacing w:after="0"/>
              <w:rPr>
                <w:rFonts w:eastAsia="Calibri" w:cstheme="minorHAnsi"/>
              </w:rPr>
            </w:pPr>
            <w:r w:rsidRPr="00DE7A04">
              <w:rPr>
                <w:rFonts w:eastAsia="Calibri" w:cstheme="minorHAnsi"/>
              </w:rPr>
              <w:t>OR-01</w:t>
            </w:r>
          </w:p>
        </w:tc>
        <w:tc>
          <w:tcPr>
            <w:tcW w:w="4561" w:type="pct"/>
            <w:tcBorders>
              <w:top w:val="single" w:sz="4" w:space="0" w:color="9CC2E5"/>
              <w:left w:val="single" w:sz="4" w:space="0" w:color="9CC2E5"/>
              <w:bottom w:val="single" w:sz="4" w:space="0" w:color="9CC2E5"/>
              <w:right w:val="single" w:sz="4" w:space="0" w:color="9CC2E5"/>
            </w:tcBorders>
            <w:hideMark/>
          </w:tcPr>
          <w:p w14:paraId="5BCCE81A" w14:textId="77777777" w:rsidR="003140AC" w:rsidRPr="00DE7A04" w:rsidRDefault="003140AC" w:rsidP="006F2CB6">
            <w:pPr>
              <w:spacing w:after="0"/>
              <w:rPr>
                <w:rFonts w:eastAsia="Calibri" w:cstheme="minorHAnsi"/>
                <w:b/>
                <w:bCs/>
              </w:rPr>
            </w:pPr>
            <w:r w:rsidRPr="00DE7A04">
              <w:rPr>
                <w:rFonts w:eastAsia="Calibri" w:cstheme="minorHAnsi"/>
                <w:b/>
                <w:bCs/>
              </w:rPr>
              <w:t>Customize the User Interface:</w:t>
            </w:r>
            <w:r w:rsidRPr="00DE7A04">
              <w:rPr>
                <w:rFonts w:eastAsia="Calibri" w:cstheme="minorHAnsi"/>
                <w:b/>
                <w:bCs/>
              </w:rPr>
              <w:br/>
            </w:r>
            <w:r w:rsidRPr="00DE7A04">
              <w:rPr>
                <w:rFonts w:eastAsia="Calibri" w:cstheme="minorHAnsi"/>
              </w:rPr>
              <w:t>It allows customers to alter the appearance and arrangement of their UPI dashboard.</w:t>
            </w:r>
          </w:p>
        </w:tc>
      </w:tr>
      <w:tr w:rsidR="003140AC" w:rsidRPr="00DE7A04" w14:paraId="610E06D8" w14:textId="77777777" w:rsidTr="00F64303">
        <w:trPr>
          <w:trHeight w:val="586"/>
        </w:trPr>
        <w:tc>
          <w:tcPr>
            <w:tcW w:w="439" w:type="pct"/>
            <w:tcBorders>
              <w:top w:val="single" w:sz="4" w:space="0" w:color="9CC2E5"/>
              <w:left w:val="single" w:sz="4" w:space="0" w:color="9CC2E5"/>
              <w:bottom w:val="single" w:sz="4" w:space="0" w:color="9CC2E5"/>
              <w:right w:val="single" w:sz="4" w:space="0" w:color="9CC2E5"/>
            </w:tcBorders>
            <w:hideMark/>
          </w:tcPr>
          <w:p w14:paraId="61663988" w14:textId="77777777" w:rsidR="003140AC" w:rsidRPr="00DE7A04" w:rsidRDefault="003140AC" w:rsidP="006F2CB6">
            <w:pPr>
              <w:spacing w:after="0"/>
              <w:rPr>
                <w:rFonts w:eastAsia="Calibri" w:cstheme="minorHAnsi"/>
              </w:rPr>
            </w:pPr>
            <w:r w:rsidRPr="00DE7A04">
              <w:rPr>
                <w:rFonts w:eastAsia="Calibri" w:cstheme="minorHAnsi"/>
              </w:rPr>
              <w:t>OR-02</w:t>
            </w:r>
          </w:p>
        </w:tc>
        <w:tc>
          <w:tcPr>
            <w:tcW w:w="4561" w:type="pct"/>
            <w:tcBorders>
              <w:top w:val="single" w:sz="4" w:space="0" w:color="9CC2E5"/>
              <w:left w:val="single" w:sz="4" w:space="0" w:color="9CC2E5"/>
              <w:bottom w:val="single" w:sz="4" w:space="0" w:color="9CC2E5"/>
              <w:right w:val="single" w:sz="4" w:space="0" w:color="9CC2E5"/>
            </w:tcBorders>
            <w:hideMark/>
          </w:tcPr>
          <w:p w14:paraId="29BA0993" w14:textId="77777777" w:rsidR="003140AC" w:rsidRPr="00DE7A04" w:rsidRDefault="003140AC" w:rsidP="006F2CB6">
            <w:pPr>
              <w:spacing w:after="0"/>
              <w:rPr>
                <w:rFonts w:eastAsia="Calibri" w:cstheme="minorHAnsi"/>
                <w:b/>
                <w:bCs/>
              </w:rPr>
            </w:pPr>
            <w:r w:rsidRPr="00DE7A04">
              <w:rPr>
                <w:rFonts w:eastAsia="Calibri" w:cstheme="minorHAnsi"/>
                <w:b/>
                <w:bCs/>
              </w:rPr>
              <w:t>Integration with other payment methods</w:t>
            </w:r>
            <w:r w:rsidRPr="00DE7A04">
              <w:rPr>
                <w:rFonts w:eastAsia="Calibri" w:cstheme="minorHAnsi"/>
                <w:b/>
                <w:bCs/>
              </w:rPr>
              <w:br/>
            </w:r>
            <w:r w:rsidRPr="00DE7A04">
              <w:rPr>
                <w:rFonts w:eastAsia="Calibri" w:cstheme="minorHAnsi"/>
              </w:rPr>
              <w:t>The capability to connect consumers to other payment methods, including debit or credit cards.</w:t>
            </w:r>
          </w:p>
        </w:tc>
      </w:tr>
      <w:tr w:rsidR="003140AC" w:rsidRPr="00DE7A04" w14:paraId="50872600" w14:textId="77777777" w:rsidTr="00F64303">
        <w:trPr>
          <w:trHeight w:val="597"/>
        </w:trPr>
        <w:tc>
          <w:tcPr>
            <w:tcW w:w="439" w:type="pct"/>
            <w:tcBorders>
              <w:top w:val="single" w:sz="4" w:space="0" w:color="9CC2E5"/>
              <w:left w:val="single" w:sz="4" w:space="0" w:color="9CC2E5"/>
              <w:bottom w:val="single" w:sz="4" w:space="0" w:color="9CC2E5"/>
              <w:right w:val="single" w:sz="4" w:space="0" w:color="9CC2E5"/>
            </w:tcBorders>
            <w:hideMark/>
          </w:tcPr>
          <w:p w14:paraId="72298061" w14:textId="77777777" w:rsidR="003140AC" w:rsidRPr="00DE7A04" w:rsidRDefault="003140AC" w:rsidP="006F2CB6">
            <w:pPr>
              <w:spacing w:after="0"/>
              <w:rPr>
                <w:rFonts w:eastAsia="Calibri" w:cstheme="minorHAnsi"/>
              </w:rPr>
            </w:pPr>
            <w:r w:rsidRPr="00DE7A04">
              <w:rPr>
                <w:rFonts w:eastAsia="Calibri" w:cstheme="minorHAnsi"/>
              </w:rPr>
              <w:t>OR-03</w:t>
            </w:r>
          </w:p>
        </w:tc>
        <w:tc>
          <w:tcPr>
            <w:tcW w:w="4561" w:type="pct"/>
            <w:tcBorders>
              <w:top w:val="single" w:sz="4" w:space="0" w:color="9CC2E5"/>
              <w:left w:val="single" w:sz="4" w:space="0" w:color="9CC2E5"/>
              <w:bottom w:val="single" w:sz="4" w:space="0" w:color="9CC2E5"/>
              <w:right w:val="single" w:sz="4" w:space="0" w:color="9CC2E5"/>
            </w:tcBorders>
            <w:hideMark/>
          </w:tcPr>
          <w:p w14:paraId="3D2F095E" w14:textId="77777777" w:rsidR="003140AC" w:rsidRPr="00DE7A04" w:rsidRDefault="003140AC" w:rsidP="006F2CB6">
            <w:pPr>
              <w:spacing w:after="0"/>
              <w:rPr>
                <w:rFonts w:eastAsia="Calibri" w:cstheme="minorHAnsi"/>
                <w:b/>
                <w:bCs/>
              </w:rPr>
            </w:pPr>
            <w:r w:rsidRPr="00DE7A04">
              <w:rPr>
                <w:rFonts w:eastAsia="Calibri" w:cstheme="minorHAnsi"/>
                <w:b/>
                <w:bCs/>
              </w:rPr>
              <w:t>Voice command integration</w:t>
            </w:r>
            <w:r w:rsidRPr="00DE7A04">
              <w:rPr>
                <w:rFonts w:eastAsia="Calibri" w:cstheme="minorHAnsi"/>
                <w:b/>
                <w:bCs/>
              </w:rPr>
              <w:br/>
            </w:r>
            <w:r w:rsidRPr="00DE7A04">
              <w:rPr>
                <w:rFonts w:eastAsia="Calibri" w:cstheme="minorHAnsi"/>
              </w:rPr>
              <w:t>Users can use voice commands to start trade.</w:t>
            </w:r>
          </w:p>
        </w:tc>
      </w:tr>
      <w:tr w:rsidR="003140AC" w:rsidRPr="00DE7A04" w14:paraId="7F1F440F" w14:textId="77777777" w:rsidTr="00F64303">
        <w:trPr>
          <w:trHeight w:val="879"/>
        </w:trPr>
        <w:tc>
          <w:tcPr>
            <w:tcW w:w="439" w:type="pct"/>
            <w:tcBorders>
              <w:top w:val="single" w:sz="4" w:space="0" w:color="9CC2E5"/>
              <w:left w:val="single" w:sz="4" w:space="0" w:color="9CC2E5"/>
              <w:bottom w:val="single" w:sz="4" w:space="0" w:color="9CC2E5"/>
              <w:right w:val="single" w:sz="4" w:space="0" w:color="9CC2E5"/>
            </w:tcBorders>
            <w:hideMark/>
          </w:tcPr>
          <w:p w14:paraId="6BC9B972" w14:textId="77777777" w:rsidR="003140AC" w:rsidRPr="00DE7A04" w:rsidRDefault="003140AC" w:rsidP="006F2CB6">
            <w:pPr>
              <w:spacing w:after="0"/>
              <w:rPr>
                <w:rFonts w:eastAsia="Calibri" w:cstheme="minorHAnsi"/>
              </w:rPr>
            </w:pPr>
            <w:r w:rsidRPr="00DE7A04">
              <w:rPr>
                <w:rFonts w:eastAsia="Calibri" w:cstheme="minorHAnsi"/>
              </w:rPr>
              <w:t>OR-04</w:t>
            </w:r>
          </w:p>
        </w:tc>
        <w:tc>
          <w:tcPr>
            <w:tcW w:w="4561" w:type="pct"/>
            <w:tcBorders>
              <w:top w:val="single" w:sz="4" w:space="0" w:color="9CC2E5"/>
              <w:left w:val="single" w:sz="4" w:space="0" w:color="9CC2E5"/>
              <w:bottom w:val="single" w:sz="4" w:space="0" w:color="9CC2E5"/>
              <w:right w:val="single" w:sz="4" w:space="0" w:color="9CC2E5"/>
            </w:tcBorders>
            <w:hideMark/>
          </w:tcPr>
          <w:p w14:paraId="34DC3663" w14:textId="77777777" w:rsidR="003140AC" w:rsidRPr="00DE7A04" w:rsidRDefault="003140AC" w:rsidP="006F2CB6">
            <w:pPr>
              <w:spacing w:after="0"/>
              <w:rPr>
                <w:rFonts w:eastAsia="Calibri" w:cstheme="minorHAnsi"/>
                <w:b/>
                <w:bCs/>
              </w:rPr>
            </w:pPr>
            <w:r w:rsidRPr="00DE7A04">
              <w:rPr>
                <w:rFonts w:eastAsia="Calibri" w:cstheme="minorHAnsi"/>
                <w:b/>
                <w:bCs/>
              </w:rPr>
              <w:t>International trade</w:t>
            </w:r>
            <w:r w:rsidRPr="00DE7A04">
              <w:rPr>
                <w:rFonts w:eastAsia="Calibri" w:cstheme="minorHAnsi"/>
                <w:b/>
                <w:bCs/>
              </w:rPr>
              <w:br/>
            </w:r>
            <w:r w:rsidRPr="00DE7A04">
              <w:rPr>
                <w:rFonts w:eastAsia="Calibri" w:cstheme="minorHAnsi"/>
              </w:rPr>
              <w:t>Complies with international banking rules by enabling users to conduct international UPI transactions.</w:t>
            </w:r>
          </w:p>
        </w:tc>
      </w:tr>
      <w:tr w:rsidR="003140AC" w:rsidRPr="00DE7A04" w14:paraId="144637C8" w14:textId="77777777" w:rsidTr="007968AE">
        <w:trPr>
          <w:trHeight w:val="871"/>
        </w:trPr>
        <w:tc>
          <w:tcPr>
            <w:tcW w:w="439" w:type="pct"/>
            <w:tcBorders>
              <w:top w:val="single" w:sz="4" w:space="0" w:color="9CC2E5"/>
              <w:left w:val="single" w:sz="4" w:space="0" w:color="9CC2E5"/>
              <w:bottom w:val="single" w:sz="4" w:space="0" w:color="9CC2E5"/>
              <w:right w:val="single" w:sz="4" w:space="0" w:color="9CC2E5"/>
            </w:tcBorders>
          </w:tcPr>
          <w:p w14:paraId="6D82FA51" w14:textId="77777777" w:rsidR="003140AC" w:rsidRPr="00DE7A04" w:rsidRDefault="003140AC" w:rsidP="006F2CB6">
            <w:pPr>
              <w:spacing w:after="0"/>
              <w:rPr>
                <w:rFonts w:eastAsia="Calibri" w:cstheme="minorHAnsi"/>
              </w:rPr>
            </w:pPr>
            <w:r w:rsidRPr="00DE7A04">
              <w:rPr>
                <w:rFonts w:eastAsia="Calibri" w:cstheme="minorHAnsi"/>
              </w:rPr>
              <w:t>OR-05</w:t>
            </w:r>
          </w:p>
          <w:p w14:paraId="54C9F3D4" w14:textId="77777777" w:rsidR="003140AC" w:rsidRPr="00DE7A04" w:rsidRDefault="003140AC" w:rsidP="006F2CB6">
            <w:pPr>
              <w:spacing w:after="0"/>
              <w:rPr>
                <w:rFonts w:eastAsia="Calibri" w:cstheme="minorHAnsi"/>
              </w:rPr>
            </w:pPr>
          </w:p>
        </w:tc>
        <w:tc>
          <w:tcPr>
            <w:tcW w:w="4561" w:type="pct"/>
            <w:tcBorders>
              <w:top w:val="single" w:sz="4" w:space="0" w:color="9CC2E5"/>
              <w:left w:val="single" w:sz="4" w:space="0" w:color="9CC2E5"/>
              <w:bottom w:val="single" w:sz="4" w:space="0" w:color="9CC2E5"/>
              <w:right w:val="single" w:sz="4" w:space="0" w:color="9CC2E5"/>
            </w:tcBorders>
            <w:hideMark/>
          </w:tcPr>
          <w:p w14:paraId="629BF656" w14:textId="77777777" w:rsidR="003140AC" w:rsidRPr="00DE7A04" w:rsidRDefault="003140AC" w:rsidP="006F2CB6">
            <w:pPr>
              <w:spacing w:after="0"/>
              <w:rPr>
                <w:rFonts w:eastAsia="Calibri" w:cstheme="minorHAnsi"/>
                <w:b/>
                <w:bCs/>
              </w:rPr>
            </w:pPr>
            <w:r w:rsidRPr="00DE7A04">
              <w:rPr>
                <w:rFonts w:eastAsia="Calibri" w:cstheme="minorHAnsi"/>
                <w:b/>
                <w:bCs/>
              </w:rPr>
              <w:t>Chatbot support</w:t>
            </w:r>
            <w:r w:rsidRPr="00DE7A04">
              <w:rPr>
                <w:rFonts w:eastAsia="Calibri" w:cstheme="minorHAnsi"/>
                <w:b/>
                <w:bCs/>
              </w:rPr>
              <w:br/>
            </w:r>
            <w:r w:rsidRPr="00DE7A04">
              <w:rPr>
                <w:rFonts w:eastAsia="Calibri" w:cstheme="minorHAnsi"/>
              </w:rPr>
              <w:t>Use AI-driven chatbots to respond to inquiries quickly.</w:t>
            </w:r>
          </w:p>
        </w:tc>
      </w:tr>
      <w:tr w:rsidR="003140AC" w:rsidRPr="00DE7A04" w14:paraId="3E2F28AC" w14:textId="77777777" w:rsidTr="007968AE">
        <w:trPr>
          <w:trHeight w:val="1003"/>
        </w:trPr>
        <w:tc>
          <w:tcPr>
            <w:tcW w:w="439" w:type="pct"/>
            <w:tcBorders>
              <w:top w:val="single" w:sz="4" w:space="0" w:color="9CC2E5"/>
              <w:left w:val="single" w:sz="4" w:space="0" w:color="9CC2E5"/>
              <w:bottom w:val="single" w:sz="4" w:space="0" w:color="9CC2E5"/>
              <w:right w:val="single" w:sz="4" w:space="0" w:color="9CC2E5"/>
            </w:tcBorders>
            <w:hideMark/>
          </w:tcPr>
          <w:p w14:paraId="64D6B4C4" w14:textId="77777777" w:rsidR="003140AC" w:rsidRPr="00DE7A04" w:rsidRDefault="003140AC" w:rsidP="006F2CB6">
            <w:pPr>
              <w:spacing w:after="0"/>
              <w:rPr>
                <w:rFonts w:eastAsia="Calibri" w:cstheme="minorHAnsi"/>
              </w:rPr>
            </w:pPr>
            <w:r w:rsidRPr="00DE7A04">
              <w:rPr>
                <w:rFonts w:eastAsia="Calibri" w:cstheme="minorHAnsi"/>
              </w:rPr>
              <w:t>OR-06</w:t>
            </w:r>
          </w:p>
        </w:tc>
        <w:tc>
          <w:tcPr>
            <w:tcW w:w="4561" w:type="pct"/>
            <w:tcBorders>
              <w:top w:val="single" w:sz="4" w:space="0" w:color="9CC2E5"/>
              <w:left w:val="single" w:sz="4" w:space="0" w:color="9CC2E5"/>
              <w:bottom w:val="single" w:sz="4" w:space="0" w:color="9CC2E5"/>
              <w:right w:val="single" w:sz="4" w:space="0" w:color="9CC2E5"/>
            </w:tcBorders>
            <w:hideMark/>
          </w:tcPr>
          <w:p w14:paraId="1BE1BD7D" w14:textId="77777777" w:rsidR="003140AC" w:rsidRPr="00DE7A04" w:rsidRDefault="003140AC" w:rsidP="006F2CB6">
            <w:pPr>
              <w:spacing w:after="0"/>
              <w:rPr>
                <w:rFonts w:eastAsia="Calibri" w:cstheme="minorHAnsi"/>
                <w:b/>
                <w:bCs/>
              </w:rPr>
            </w:pPr>
            <w:r w:rsidRPr="00DE7A04">
              <w:rPr>
                <w:rFonts w:eastAsia="Calibri" w:cstheme="minorHAnsi"/>
                <w:b/>
                <w:bCs/>
              </w:rPr>
              <w:t>Advanced analytics</w:t>
            </w:r>
            <w:r w:rsidRPr="00DE7A04">
              <w:rPr>
                <w:rFonts w:eastAsia="Calibri" w:cstheme="minorHAnsi"/>
                <w:b/>
                <w:bCs/>
              </w:rPr>
              <w:br/>
            </w:r>
            <w:r w:rsidRPr="00DE7A04">
              <w:rPr>
                <w:rFonts w:eastAsia="Calibri" w:cstheme="minorHAnsi"/>
              </w:rPr>
              <w:t>It gives consumers sophisticated analytics tools for monitoring and controlling their spending patterns.</w:t>
            </w:r>
          </w:p>
        </w:tc>
      </w:tr>
      <w:tr w:rsidR="003140AC" w:rsidRPr="00DE7A04" w14:paraId="0EA13875" w14:textId="77777777" w:rsidTr="007968AE">
        <w:trPr>
          <w:trHeight w:val="722"/>
        </w:trPr>
        <w:tc>
          <w:tcPr>
            <w:tcW w:w="439" w:type="pct"/>
            <w:tcBorders>
              <w:top w:val="single" w:sz="4" w:space="0" w:color="9CC2E5"/>
              <w:left w:val="single" w:sz="4" w:space="0" w:color="9CC2E5"/>
              <w:bottom w:val="single" w:sz="4" w:space="0" w:color="9CC2E5"/>
              <w:right w:val="single" w:sz="4" w:space="0" w:color="9CC2E5"/>
            </w:tcBorders>
            <w:hideMark/>
          </w:tcPr>
          <w:p w14:paraId="3238142B" w14:textId="77777777" w:rsidR="003140AC" w:rsidRPr="00DE7A04" w:rsidRDefault="003140AC" w:rsidP="006F2CB6">
            <w:pPr>
              <w:spacing w:after="0"/>
              <w:rPr>
                <w:rFonts w:eastAsia="Calibri" w:cstheme="minorHAnsi"/>
              </w:rPr>
            </w:pPr>
            <w:r w:rsidRPr="00DE7A04">
              <w:rPr>
                <w:rFonts w:eastAsia="Calibri" w:cstheme="minorHAnsi"/>
              </w:rPr>
              <w:t>OR-07</w:t>
            </w:r>
          </w:p>
        </w:tc>
        <w:tc>
          <w:tcPr>
            <w:tcW w:w="4561" w:type="pct"/>
            <w:tcBorders>
              <w:top w:val="single" w:sz="4" w:space="0" w:color="9CC2E5"/>
              <w:left w:val="single" w:sz="4" w:space="0" w:color="9CC2E5"/>
              <w:bottom w:val="single" w:sz="4" w:space="0" w:color="9CC2E5"/>
              <w:right w:val="single" w:sz="4" w:space="0" w:color="9CC2E5"/>
            </w:tcBorders>
            <w:hideMark/>
          </w:tcPr>
          <w:p w14:paraId="2C6A8C9D" w14:textId="77777777" w:rsidR="003140AC" w:rsidRPr="00DE7A04" w:rsidRDefault="003140AC" w:rsidP="006F2CB6">
            <w:pPr>
              <w:spacing w:after="0"/>
              <w:rPr>
                <w:rFonts w:eastAsia="Calibri" w:cstheme="minorHAnsi"/>
                <w:b/>
                <w:bCs/>
              </w:rPr>
            </w:pPr>
            <w:r w:rsidRPr="00DE7A04">
              <w:rPr>
                <w:rFonts w:eastAsia="Calibri" w:cstheme="minorHAnsi"/>
                <w:b/>
                <w:bCs/>
              </w:rPr>
              <w:t>Dark mode</w:t>
            </w:r>
            <w:r w:rsidRPr="00DE7A04">
              <w:rPr>
                <w:rFonts w:eastAsia="Calibri" w:cstheme="minorHAnsi"/>
                <w:b/>
                <w:bCs/>
              </w:rPr>
              <w:br/>
            </w:r>
            <w:r w:rsidRPr="00DE7A04">
              <w:rPr>
                <w:rFonts w:eastAsia="Calibri" w:cstheme="minorHAnsi"/>
              </w:rPr>
              <w:t>The app has a dark look that is available to lessen eye strain.</w:t>
            </w:r>
          </w:p>
        </w:tc>
      </w:tr>
      <w:tr w:rsidR="003140AC" w:rsidRPr="00DE7A04" w14:paraId="00EBF004" w14:textId="77777777" w:rsidTr="007968AE">
        <w:trPr>
          <w:trHeight w:val="722"/>
        </w:trPr>
        <w:tc>
          <w:tcPr>
            <w:tcW w:w="439" w:type="pct"/>
            <w:tcBorders>
              <w:top w:val="single" w:sz="4" w:space="0" w:color="9CC2E5"/>
              <w:left w:val="single" w:sz="4" w:space="0" w:color="9CC2E5"/>
              <w:bottom w:val="single" w:sz="4" w:space="0" w:color="9CC2E5"/>
              <w:right w:val="single" w:sz="4" w:space="0" w:color="9CC2E5"/>
            </w:tcBorders>
            <w:hideMark/>
          </w:tcPr>
          <w:p w14:paraId="59FF96AD" w14:textId="77777777" w:rsidR="003140AC" w:rsidRPr="00DE7A04" w:rsidRDefault="003140AC" w:rsidP="006F2CB6">
            <w:pPr>
              <w:spacing w:after="0"/>
              <w:rPr>
                <w:rFonts w:eastAsia="Calibri" w:cstheme="minorHAnsi"/>
              </w:rPr>
            </w:pPr>
            <w:r w:rsidRPr="00DE7A04">
              <w:rPr>
                <w:rFonts w:eastAsia="Calibri" w:cstheme="minorHAnsi"/>
              </w:rPr>
              <w:t>OR-08</w:t>
            </w:r>
          </w:p>
        </w:tc>
        <w:tc>
          <w:tcPr>
            <w:tcW w:w="4561" w:type="pct"/>
            <w:tcBorders>
              <w:top w:val="single" w:sz="4" w:space="0" w:color="9CC2E5"/>
              <w:left w:val="single" w:sz="4" w:space="0" w:color="9CC2E5"/>
              <w:bottom w:val="single" w:sz="4" w:space="0" w:color="9CC2E5"/>
              <w:right w:val="single" w:sz="4" w:space="0" w:color="9CC2E5"/>
            </w:tcBorders>
            <w:hideMark/>
          </w:tcPr>
          <w:p w14:paraId="3D445133" w14:textId="77777777" w:rsidR="003140AC" w:rsidRPr="00DE7A04" w:rsidRDefault="003140AC" w:rsidP="006F2CB6">
            <w:pPr>
              <w:spacing w:after="0"/>
              <w:rPr>
                <w:rFonts w:eastAsia="Calibri" w:cstheme="minorHAnsi"/>
                <w:b/>
                <w:bCs/>
              </w:rPr>
            </w:pPr>
            <w:r w:rsidRPr="00DE7A04">
              <w:rPr>
                <w:rFonts w:eastAsia="Calibri" w:cstheme="minorHAnsi"/>
                <w:b/>
                <w:bCs/>
              </w:rPr>
              <w:t>Integration with financial planning tools</w:t>
            </w:r>
            <w:r w:rsidRPr="00DE7A04">
              <w:rPr>
                <w:rFonts w:eastAsia="Calibri" w:cstheme="minorHAnsi"/>
                <w:b/>
                <w:bCs/>
              </w:rPr>
              <w:br/>
            </w:r>
            <w:r w:rsidRPr="00DE7A04">
              <w:rPr>
                <w:rFonts w:eastAsia="Calibri" w:cstheme="minorHAnsi"/>
              </w:rPr>
              <w:t>Users who want to invest and manage their budgets can link their UPI to financial products.</w:t>
            </w:r>
          </w:p>
        </w:tc>
      </w:tr>
      <w:tr w:rsidR="003140AC" w:rsidRPr="00DE7A04" w14:paraId="5D9FBC9F" w14:textId="77777777" w:rsidTr="007968AE">
        <w:trPr>
          <w:trHeight w:val="722"/>
        </w:trPr>
        <w:tc>
          <w:tcPr>
            <w:tcW w:w="439" w:type="pct"/>
            <w:tcBorders>
              <w:top w:val="single" w:sz="4" w:space="0" w:color="9CC2E5"/>
              <w:left w:val="single" w:sz="4" w:space="0" w:color="9CC2E5"/>
              <w:bottom w:val="single" w:sz="4" w:space="0" w:color="9CC2E5"/>
              <w:right w:val="single" w:sz="4" w:space="0" w:color="9CC2E5"/>
            </w:tcBorders>
            <w:hideMark/>
          </w:tcPr>
          <w:p w14:paraId="76637ECD" w14:textId="77777777" w:rsidR="003140AC" w:rsidRPr="00DE7A04" w:rsidRDefault="003140AC" w:rsidP="007968AE">
            <w:pPr>
              <w:rPr>
                <w:rFonts w:eastAsia="Calibri" w:cstheme="minorHAnsi"/>
              </w:rPr>
            </w:pPr>
            <w:r w:rsidRPr="00DE7A04">
              <w:rPr>
                <w:rFonts w:eastAsia="Calibri" w:cstheme="minorHAnsi"/>
              </w:rPr>
              <w:t>OR-09</w:t>
            </w:r>
          </w:p>
        </w:tc>
        <w:tc>
          <w:tcPr>
            <w:tcW w:w="4561" w:type="pct"/>
            <w:tcBorders>
              <w:top w:val="single" w:sz="4" w:space="0" w:color="9CC2E5"/>
              <w:left w:val="single" w:sz="4" w:space="0" w:color="9CC2E5"/>
              <w:bottom w:val="single" w:sz="4" w:space="0" w:color="9CC2E5"/>
              <w:right w:val="single" w:sz="4" w:space="0" w:color="9CC2E5"/>
            </w:tcBorders>
            <w:hideMark/>
          </w:tcPr>
          <w:p w14:paraId="620464E6" w14:textId="77777777" w:rsidR="003140AC" w:rsidRPr="00DE7A04" w:rsidRDefault="003140AC" w:rsidP="007968AE">
            <w:pPr>
              <w:rPr>
                <w:rFonts w:eastAsia="Calibri" w:cstheme="minorHAnsi"/>
                <w:b/>
                <w:bCs/>
              </w:rPr>
            </w:pPr>
            <w:r w:rsidRPr="00DE7A04">
              <w:rPr>
                <w:rFonts w:eastAsia="Calibri" w:cstheme="minorHAnsi"/>
                <w:b/>
                <w:bCs/>
              </w:rPr>
              <w:t>Rewards and loyalty programs</w:t>
            </w:r>
            <w:r w:rsidRPr="00DE7A04">
              <w:rPr>
                <w:rFonts w:eastAsia="Calibri" w:cstheme="minorHAnsi"/>
                <w:b/>
                <w:bCs/>
              </w:rPr>
              <w:br/>
            </w:r>
            <w:r w:rsidRPr="00DE7A04">
              <w:rPr>
                <w:rFonts w:eastAsia="Calibri" w:cstheme="minorHAnsi"/>
              </w:rPr>
              <w:t>We are establishing a rewards program for consistent users.</w:t>
            </w:r>
          </w:p>
        </w:tc>
      </w:tr>
      <w:tr w:rsidR="003140AC" w:rsidRPr="00DE7A04" w14:paraId="702A7D6E" w14:textId="77777777" w:rsidTr="007968AE">
        <w:trPr>
          <w:trHeight w:val="722"/>
        </w:trPr>
        <w:tc>
          <w:tcPr>
            <w:tcW w:w="439" w:type="pct"/>
            <w:tcBorders>
              <w:top w:val="single" w:sz="4" w:space="0" w:color="9CC2E5"/>
              <w:left w:val="single" w:sz="4" w:space="0" w:color="9CC2E5"/>
              <w:bottom w:val="single" w:sz="4" w:space="0" w:color="9CC2E5"/>
              <w:right w:val="single" w:sz="4" w:space="0" w:color="9CC2E5"/>
            </w:tcBorders>
            <w:hideMark/>
          </w:tcPr>
          <w:p w14:paraId="5413FD45" w14:textId="77777777" w:rsidR="003140AC" w:rsidRPr="00DE7A04" w:rsidRDefault="003140AC" w:rsidP="007968AE">
            <w:pPr>
              <w:rPr>
                <w:rFonts w:eastAsia="Calibri" w:cstheme="minorHAnsi"/>
              </w:rPr>
            </w:pPr>
            <w:r w:rsidRPr="00DE7A04">
              <w:rPr>
                <w:rFonts w:eastAsia="Calibri" w:cstheme="minorHAnsi"/>
              </w:rPr>
              <w:lastRenderedPageBreak/>
              <w:t>OR-10</w:t>
            </w:r>
          </w:p>
        </w:tc>
        <w:tc>
          <w:tcPr>
            <w:tcW w:w="4561" w:type="pct"/>
            <w:tcBorders>
              <w:top w:val="single" w:sz="4" w:space="0" w:color="9CC2E5"/>
              <w:left w:val="single" w:sz="4" w:space="0" w:color="9CC2E5"/>
              <w:bottom w:val="single" w:sz="4" w:space="0" w:color="9CC2E5"/>
              <w:right w:val="single" w:sz="4" w:space="0" w:color="9CC2E5"/>
            </w:tcBorders>
            <w:hideMark/>
          </w:tcPr>
          <w:p w14:paraId="1DE83448" w14:textId="77777777" w:rsidR="003140AC" w:rsidRPr="00DE7A04" w:rsidRDefault="003140AC" w:rsidP="007968AE">
            <w:pPr>
              <w:rPr>
                <w:rFonts w:eastAsia="Calibri" w:cstheme="minorHAnsi"/>
                <w:b/>
                <w:bCs/>
              </w:rPr>
            </w:pPr>
            <w:r w:rsidRPr="00DE7A04">
              <w:rPr>
                <w:rFonts w:eastAsia="Calibri" w:cstheme="minorHAnsi"/>
                <w:b/>
                <w:bCs/>
              </w:rPr>
              <w:t>Group activities</w:t>
            </w:r>
            <w:r w:rsidRPr="00DE7A04">
              <w:rPr>
                <w:rFonts w:eastAsia="Calibri" w:cstheme="minorHAnsi"/>
                <w:b/>
                <w:bCs/>
              </w:rPr>
              <w:br/>
            </w:r>
            <w:r w:rsidRPr="00DE7A04">
              <w:rPr>
                <w:rFonts w:eastAsia="Calibri" w:cstheme="minorHAnsi"/>
              </w:rPr>
              <w:t>Enables users to pay for regular costs as a group.</w:t>
            </w:r>
          </w:p>
        </w:tc>
      </w:tr>
    </w:tbl>
    <w:p w14:paraId="2A9DFACA" w14:textId="77777777" w:rsidR="00DE7A04" w:rsidRPr="00DE7A04" w:rsidRDefault="00DE7A04" w:rsidP="00DE7A04">
      <w:pPr>
        <w:pStyle w:val="Heading1"/>
        <w:rPr>
          <w:rFonts w:asciiTheme="minorHAnsi" w:hAnsiTheme="minorHAnsi" w:cstheme="minorHAnsi"/>
        </w:rPr>
      </w:pPr>
      <w:bookmarkStart w:id="10" w:name="_Toc148034546"/>
      <w:bookmarkStart w:id="11" w:name="_Toc152866978"/>
      <w:r w:rsidRPr="00DE7A04">
        <w:rPr>
          <w:rFonts w:asciiTheme="minorHAnsi" w:hAnsiTheme="minorHAnsi" w:cstheme="minorHAnsi"/>
        </w:rPr>
        <w:t>AS -IS DIAGRAM (UPI IN INDIA)</w:t>
      </w:r>
      <w:bookmarkEnd w:id="10"/>
      <w:bookmarkEnd w:id="11"/>
    </w:p>
    <w:p w14:paraId="09AADECB" w14:textId="21AC8426" w:rsidR="00DE7A04" w:rsidRPr="00DE7A04" w:rsidRDefault="00DE7A04" w:rsidP="00DE7A04">
      <w:pPr>
        <w:rPr>
          <w:rFonts w:cstheme="minorHAnsi"/>
          <w:color w:val="000000" w:themeColor="text1"/>
        </w:rPr>
      </w:pPr>
      <w:r w:rsidRPr="00DE7A04">
        <w:rPr>
          <w:rFonts w:cstheme="minorHAnsi"/>
          <w:color w:val="000000" w:themeColor="text1"/>
        </w:rPr>
        <w:object w:dxaOrig="23761" w:dyaOrig="9570" w14:anchorId="7A6AC6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16.75pt;height:497.25pt" o:ole="">
            <v:imagedata r:id="rId11" o:title=""/>
          </v:shape>
          <o:OLEObject Type="Embed" ProgID="Visio.Drawing.15" ShapeID="_x0000_i1026" DrawAspect="Content" ObjectID="_1763480144" r:id="rId12"/>
        </w:object>
      </w:r>
    </w:p>
    <w:p w14:paraId="7B31C931" w14:textId="77777777" w:rsidR="00DE7A04" w:rsidRPr="00DE7A04" w:rsidRDefault="00DE7A04" w:rsidP="00DE7A04">
      <w:pPr>
        <w:pStyle w:val="Heading1"/>
        <w:jc w:val="center"/>
        <w:rPr>
          <w:rFonts w:asciiTheme="minorHAnsi" w:hAnsiTheme="minorHAnsi" w:cstheme="minorHAnsi"/>
          <w:b w:val="0"/>
          <w:bCs/>
          <w:color w:val="000000" w:themeColor="text1"/>
        </w:rPr>
      </w:pPr>
    </w:p>
    <w:p w14:paraId="40004686" w14:textId="77777777" w:rsidR="00DE7A04" w:rsidRPr="00DE7A04" w:rsidRDefault="00DE7A04" w:rsidP="00DE7A04">
      <w:pPr>
        <w:rPr>
          <w:rFonts w:cstheme="minorHAnsi"/>
          <w:color w:val="000000" w:themeColor="text1"/>
        </w:rPr>
      </w:pPr>
    </w:p>
    <w:p w14:paraId="19F77D36" w14:textId="77777777" w:rsidR="00DE7A04" w:rsidRPr="00DE7A04" w:rsidRDefault="00DE7A04" w:rsidP="00DE7A04">
      <w:pPr>
        <w:rPr>
          <w:rFonts w:cstheme="minorHAnsi"/>
          <w:color w:val="000000" w:themeColor="text1"/>
        </w:rPr>
      </w:pPr>
    </w:p>
    <w:p w14:paraId="6693A04B" w14:textId="77777777" w:rsidR="00DE7A04" w:rsidRPr="00DE7A04" w:rsidRDefault="00DE7A04" w:rsidP="00DE7A04">
      <w:pPr>
        <w:rPr>
          <w:rFonts w:cstheme="minorHAnsi"/>
          <w:color w:val="000000" w:themeColor="text1"/>
        </w:rPr>
      </w:pPr>
    </w:p>
    <w:p w14:paraId="6EDE262B" w14:textId="77777777" w:rsidR="00DE7A04" w:rsidRPr="00DE7A04" w:rsidRDefault="00DE7A04" w:rsidP="00DE7A04">
      <w:pPr>
        <w:rPr>
          <w:rFonts w:cstheme="minorHAnsi"/>
          <w:color w:val="000000" w:themeColor="text1"/>
        </w:rPr>
      </w:pPr>
    </w:p>
    <w:p w14:paraId="659E67E8" w14:textId="77777777" w:rsidR="00DE7A04" w:rsidRPr="00DE7A04" w:rsidRDefault="00DE7A04" w:rsidP="00DE7A04">
      <w:pPr>
        <w:rPr>
          <w:rFonts w:cstheme="minorHAnsi"/>
          <w:color w:val="000000" w:themeColor="text1"/>
        </w:rPr>
      </w:pPr>
    </w:p>
    <w:p w14:paraId="09051856" w14:textId="2CB7690A" w:rsidR="00DE7A04" w:rsidRPr="00DE7A04" w:rsidRDefault="00DE7A04" w:rsidP="00DE7A04">
      <w:pPr>
        <w:pStyle w:val="Heading1"/>
        <w:rPr>
          <w:rFonts w:asciiTheme="minorHAnsi" w:hAnsiTheme="minorHAnsi" w:cstheme="minorHAnsi"/>
          <w:b w:val="0"/>
          <w:bCs/>
          <w:color w:val="000000" w:themeColor="text1"/>
        </w:rPr>
      </w:pPr>
      <w:bookmarkStart w:id="12" w:name="_Toc148034547"/>
      <w:bookmarkStart w:id="13" w:name="_Toc152866979"/>
      <w:r w:rsidRPr="00DE7A04">
        <w:rPr>
          <w:rFonts w:asciiTheme="minorHAnsi" w:hAnsiTheme="minorHAnsi" w:cstheme="minorHAnsi"/>
          <w:bCs/>
          <w:color w:val="000000" w:themeColor="text1"/>
        </w:rPr>
        <w:t xml:space="preserve">AS-IS </w:t>
      </w:r>
      <w:r w:rsidR="00CF2124" w:rsidRPr="00DE7A04">
        <w:rPr>
          <w:rFonts w:asciiTheme="minorHAnsi" w:hAnsiTheme="minorHAnsi" w:cstheme="minorHAnsi"/>
          <w:bCs/>
          <w:color w:val="000000" w:themeColor="text1"/>
        </w:rPr>
        <w:t>DIAGRAM (</w:t>
      </w:r>
      <w:r w:rsidRPr="00DE7A04">
        <w:rPr>
          <w:rFonts w:asciiTheme="minorHAnsi" w:hAnsiTheme="minorHAnsi" w:cstheme="minorHAnsi"/>
          <w:bCs/>
          <w:color w:val="000000" w:themeColor="text1"/>
        </w:rPr>
        <w:t>INTERAC PROCESS)</w:t>
      </w:r>
      <w:bookmarkEnd w:id="12"/>
      <w:bookmarkEnd w:id="13"/>
    </w:p>
    <w:p w14:paraId="238341AF" w14:textId="77777777" w:rsidR="00DE7A04" w:rsidRPr="00DE7A04" w:rsidRDefault="00DE7A04" w:rsidP="00DE7A04">
      <w:pPr>
        <w:jc w:val="center"/>
        <w:rPr>
          <w:rFonts w:cstheme="minorHAnsi"/>
          <w:color w:val="000000" w:themeColor="text1"/>
        </w:rPr>
      </w:pPr>
    </w:p>
    <w:p w14:paraId="7D7B9104" w14:textId="721B7BFD" w:rsidR="00DE7A04" w:rsidRPr="00DE7A04" w:rsidRDefault="00DE7A04" w:rsidP="00DE7A04">
      <w:pPr>
        <w:rPr>
          <w:rFonts w:cstheme="minorHAnsi"/>
          <w:color w:val="000000" w:themeColor="text1"/>
        </w:rPr>
      </w:pPr>
      <w:r w:rsidRPr="00DE7A04">
        <w:rPr>
          <w:rFonts w:cstheme="minorHAnsi"/>
          <w:color w:val="000000" w:themeColor="text1"/>
        </w:rPr>
        <w:object w:dxaOrig="20835" w:dyaOrig="20911" w14:anchorId="6D5BE42C">
          <v:shape id="_x0000_i1027" type="#_x0000_t75" style="width:514.5pt;height:513pt" o:ole="">
            <v:imagedata r:id="rId13" o:title=""/>
          </v:shape>
          <o:OLEObject Type="Embed" ProgID="Visio.Drawing.15" ShapeID="_x0000_i1027" DrawAspect="Content" ObjectID="_1763480145" r:id="rId14"/>
        </w:object>
      </w:r>
    </w:p>
    <w:p w14:paraId="08773A5F" w14:textId="77777777" w:rsidR="00DE7A04" w:rsidRPr="00DE7A04" w:rsidRDefault="00DE7A04" w:rsidP="00DE7A04">
      <w:pPr>
        <w:pStyle w:val="Heading1"/>
        <w:rPr>
          <w:rFonts w:asciiTheme="minorHAnsi" w:hAnsiTheme="minorHAnsi" w:cstheme="minorHAnsi"/>
          <w:b w:val="0"/>
          <w:bCs/>
          <w:color w:val="000000" w:themeColor="text1"/>
        </w:rPr>
      </w:pPr>
      <w:bookmarkStart w:id="14" w:name="_Toc148034548"/>
      <w:bookmarkStart w:id="15" w:name="_Toc152866980"/>
      <w:r w:rsidRPr="00DE7A04">
        <w:rPr>
          <w:rFonts w:asciiTheme="minorHAnsi" w:hAnsiTheme="minorHAnsi" w:cstheme="minorHAnsi"/>
          <w:bCs/>
          <w:color w:val="000000" w:themeColor="text1"/>
        </w:rPr>
        <w:lastRenderedPageBreak/>
        <w:t>TO-BE DIAGRAM (PROPOSED UPI SYTEM FOR SCOTIA BANK)</w:t>
      </w:r>
      <w:bookmarkEnd w:id="14"/>
      <w:bookmarkEnd w:id="15"/>
    </w:p>
    <w:p w14:paraId="610701FC" w14:textId="77777777" w:rsidR="00DE7A04" w:rsidRPr="00DE7A04" w:rsidRDefault="00DE7A04" w:rsidP="00DE7A04">
      <w:pPr>
        <w:rPr>
          <w:rFonts w:cstheme="minorHAnsi"/>
          <w:color w:val="000000" w:themeColor="text1"/>
        </w:rPr>
      </w:pPr>
      <w:r w:rsidRPr="00DE7A04">
        <w:rPr>
          <w:rFonts w:cstheme="minorHAnsi"/>
          <w:color w:val="000000" w:themeColor="text1"/>
        </w:rPr>
        <w:object w:dxaOrig="23761" w:dyaOrig="9570" w14:anchorId="794D6EBB">
          <v:shape id="_x0000_i1028" type="#_x0000_t75" style="width:521.25pt;height:384pt" o:ole="">
            <v:imagedata r:id="rId15" o:title=""/>
          </v:shape>
          <o:OLEObject Type="Embed" ProgID="Visio.Drawing.15" ShapeID="_x0000_i1028" DrawAspect="Content" ObjectID="_1763480146" r:id="rId16"/>
        </w:object>
      </w:r>
    </w:p>
    <w:p w14:paraId="64E41894" w14:textId="77777777" w:rsidR="00DE7A04" w:rsidRPr="00DE7A04" w:rsidRDefault="00DE7A04" w:rsidP="00DE7A04">
      <w:pPr>
        <w:rPr>
          <w:rFonts w:cstheme="minorHAnsi"/>
          <w:color w:val="000000" w:themeColor="text1"/>
        </w:rPr>
      </w:pPr>
    </w:p>
    <w:p w14:paraId="1D8FE585" w14:textId="77777777" w:rsidR="00DE7A04" w:rsidRPr="00DE7A04" w:rsidRDefault="00DE7A04" w:rsidP="00DE7A04">
      <w:pPr>
        <w:rPr>
          <w:rFonts w:cstheme="minorHAnsi"/>
          <w:color w:val="000000" w:themeColor="text1"/>
        </w:rPr>
      </w:pPr>
    </w:p>
    <w:p w14:paraId="3464ED8B" w14:textId="77777777" w:rsidR="00DE7A04" w:rsidRPr="00DE7A04" w:rsidRDefault="00DE7A04" w:rsidP="00DE7A04">
      <w:pPr>
        <w:rPr>
          <w:rFonts w:cstheme="minorHAnsi"/>
          <w:color w:val="000000" w:themeColor="text1"/>
        </w:rPr>
      </w:pPr>
    </w:p>
    <w:p w14:paraId="1EF9B940" w14:textId="77777777" w:rsidR="00DE7A04" w:rsidRPr="00DE7A04" w:rsidRDefault="00DE7A04" w:rsidP="00DE7A04">
      <w:pPr>
        <w:rPr>
          <w:rFonts w:cstheme="minorHAnsi"/>
          <w:color w:val="000000" w:themeColor="text1"/>
        </w:rPr>
      </w:pPr>
    </w:p>
    <w:p w14:paraId="6D44983A" w14:textId="77777777" w:rsidR="00DE7A04" w:rsidRPr="00DE7A04" w:rsidRDefault="00DE7A04" w:rsidP="00DE7A04">
      <w:pPr>
        <w:rPr>
          <w:rFonts w:cstheme="minorHAnsi"/>
          <w:color w:val="000000" w:themeColor="text1"/>
        </w:rPr>
      </w:pPr>
    </w:p>
    <w:p w14:paraId="7B90C9F3" w14:textId="77777777" w:rsidR="00DE7A04" w:rsidRPr="00DE7A04" w:rsidRDefault="00DE7A04" w:rsidP="00DE7A04">
      <w:pPr>
        <w:rPr>
          <w:rFonts w:cstheme="minorHAnsi"/>
          <w:color w:val="000000" w:themeColor="text1"/>
        </w:rPr>
      </w:pPr>
    </w:p>
    <w:p w14:paraId="7CA06A3B" w14:textId="77777777" w:rsidR="00DE7A04" w:rsidRPr="00DE7A04" w:rsidRDefault="00DE7A04" w:rsidP="00DE7A04">
      <w:pPr>
        <w:rPr>
          <w:rFonts w:cstheme="minorHAnsi"/>
          <w:color w:val="000000" w:themeColor="text1"/>
        </w:rPr>
      </w:pPr>
    </w:p>
    <w:p w14:paraId="31185C7C" w14:textId="77777777" w:rsidR="00DE7A04" w:rsidRPr="00DE7A04" w:rsidRDefault="00DE7A04" w:rsidP="00DE7A04">
      <w:pPr>
        <w:rPr>
          <w:rFonts w:cstheme="minorHAnsi"/>
          <w:color w:val="000000" w:themeColor="text1"/>
        </w:rPr>
      </w:pPr>
    </w:p>
    <w:p w14:paraId="32A31437" w14:textId="77777777" w:rsidR="00DE7A04" w:rsidRDefault="00DE7A04" w:rsidP="00DE7A04">
      <w:pPr>
        <w:rPr>
          <w:rFonts w:cstheme="minorHAnsi"/>
          <w:color w:val="000000" w:themeColor="text1"/>
        </w:rPr>
      </w:pPr>
    </w:p>
    <w:p w14:paraId="347F4D79" w14:textId="77777777" w:rsidR="00DE7A04" w:rsidRPr="00DE7A04" w:rsidRDefault="00DE7A04" w:rsidP="00DE7A04">
      <w:pPr>
        <w:rPr>
          <w:rFonts w:cstheme="minorHAnsi"/>
          <w:color w:val="000000" w:themeColor="text1"/>
        </w:rPr>
      </w:pPr>
    </w:p>
    <w:p w14:paraId="263C8267" w14:textId="77777777" w:rsidR="00DE7A04" w:rsidRPr="00DE7A04" w:rsidRDefault="00DE7A04" w:rsidP="00DE7A04">
      <w:pPr>
        <w:rPr>
          <w:rFonts w:cstheme="minorHAnsi"/>
          <w:color w:val="000000" w:themeColor="text1"/>
        </w:rPr>
      </w:pPr>
    </w:p>
    <w:p w14:paraId="0EA0CF0D" w14:textId="77777777" w:rsidR="00DE7A04" w:rsidRPr="00DE7A04" w:rsidRDefault="00DE7A04" w:rsidP="00DE7A04">
      <w:pPr>
        <w:rPr>
          <w:rFonts w:cstheme="minorHAnsi"/>
          <w:color w:val="000000" w:themeColor="text1"/>
        </w:rPr>
      </w:pPr>
    </w:p>
    <w:p w14:paraId="4A33DC92" w14:textId="77777777" w:rsidR="00DE7A04" w:rsidRPr="00DE7A04" w:rsidRDefault="00DE7A04" w:rsidP="00DE7A04">
      <w:pPr>
        <w:pStyle w:val="Heading1"/>
        <w:spacing w:before="0"/>
        <w:rPr>
          <w:rFonts w:asciiTheme="minorHAnsi" w:hAnsiTheme="minorHAnsi" w:cstheme="minorHAnsi"/>
          <w:b w:val="0"/>
          <w:bCs/>
          <w:color w:val="000000" w:themeColor="text1"/>
        </w:rPr>
      </w:pPr>
      <w:bookmarkStart w:id="16" w:name="_Toc148034549"/>
      <w:bookmarkStart w:id="17" w:name="_Toc152866981"/>
      <w:r w:rsidRPr="00DE7A04">
        <w:rPr>
          <w:rFonts w:asciiTheme="minorHAnsi" w:hAnsiTheme="minorHAnsi" w:cstheme="minorHAnsi"/>
          <w:bCs/>
          <w:color w:val="000000" w:themeColor="text1"/>
        </w:rPr>
        <w:lastRenderedPageBreak/>
        <w:t>PROCESS FLOW EXPLANATION</w:t>
      </w:r>
      <w:bookmarkEnd w:id="16"/>
      <w:bookmarkEnd w:id="17"/>
    </w:p>
    <w:p w14:paraId="42A1A561" w14:textId="77777777" w:rsidR="00DE7A04" w:rsidRPr="00DE7A04" w:rsidRDefault="00DE7A04" w:rsidP="00DE7A04">
      <w:pPr>
        <w:spacing w:after="0"/>
        <w:rPr>
          <w:b/>
          <w:bCs/>
          <w:sz w:val="24"/>
          <w:szCs w:val="24"/>
        </w:rPr>
      </w:pPr>
      <w:bookmarkStart w:id="18" w:name="_Toc148025991"/>
      <w:bookmarkStart w:id="19" w:name="_Toc148034550"/>
      <w:r w:rsidRPr="00DE7A04">
        <w:rPr>
          <w:b/>
          <w:bCs/>
          <w:sz w:val="24"/>
          <w:szCs w:val="24"/>
        </w:rPr>
        <w:t>To Be Scotia-AS-IS Diagram</w:t>
      </w:r>
      <w:bookmarkEnd w:id="18"/>
      <w:bookmarkEnd w:id="19"/>
    </w:p>
    <w:p w14:paraId="4E5259FF" w14:textId="77777777" w:rsidR="00DE7A04" w:rsidRPr="00DE7A04" w:rsidRDefault="00DE7A04" w:rsidP="00DE7A04">
      <w:pPr>
        <w:spacing w:after="0"/>
        <w:rPr>
          <w:rStyle w:val="Strong"/>
          <w:rFonts w:cstheme="minorHAnsi"/>
          <w:b w:val="0"/>
          <w:bCs w:val="0"/>
          <w:color w:val="000000" w:themeColor="text1"/>
        </w:rPr>
      </w:pPr>
      <w:r w:rsidRPr="00DE7A04">
        <w:rPr>
          <w:rStyle w:val="Strong"/>
          <w:rFonts w:cstheme="minorHAnsi"/>
          <w:b w:val="0"/>
          <w:bCs w:val="0"/>
          <w:color w:val="000000" w:themeColor="text1"/>
        </w:rPr>
        <w:t>SENDER</w:t>
      </w:r>
    </w:p>
    <w:p w14:paraId="48536AB8" w14:textId="77777777" w:rsidR="00DE7A04" w:rsidRPr="00DE7A04" w:rsidRDefault="00DE7A04" w:rsidP="00DE7A04">
      <w:pPr>
        <w:spacing w:after="0"/>
        <w:rPr>
          <w:rStyle w:val="Strong"/>
          <w:rFonts w:cstheme="minorHAnsi"/>
          <w:b w:val="0"/>
          <w:bCs w:val="0"/>
          <w:color w:val="000000" w:themeColor="text1"/>
        </w:rPr>
      </w:pPr>
      <w:r w:rsidRPr="00DE7A04">
        <w:rPr>
          <w:rStyle w:val="Strong"/>
          <w:rFonts w:cstheme="minorHAnsi"/>
          <w:b w:val="0"/>
          <w:bCs w:val="0"/>
          <w:color w:val="000000" w:themeColor="text1"/>
        </w:rPr>
        <w:t>DEFINITION: The sender refers to the person, organization or establishment that starts and sends a payment or transfer of funds to another person organization or establishment.</w:t>
      </w:r>
    </w:p>
    <w:p w14:paraId="433201F1" w14:textId="77777777" w:rsidR="00DE7A04" w:rsidRPr="00DE7A04" w:rsidRDefault="00DE7A04" w:rsidP="00DE7A04">
      <w:pPr>
        <w:spacing w:after="0"/>
        <w:rPr>
          <w:rStyle w:val="Strong"/>
          <w:rFonts w:cstheme="minorHAnsi"/>
          <w:b w:val="0"/>
          <w:bCs w:val="0"/>
          <w:color w:val="000000" w:themeColor="text1"/>
        </w:rPr>
      </w:pPr>
      <w:r w:rsidRPr="00DE7A04">
        <w:rPr>
          <w:rStyle w:val="Strong"/>
          <w:rFonts w:cstheme="minorHAnsi"/>
          <w:b w:val="0"/>
          <w:bCs w:val="0"/>
          <w:color w:val="000000" w:themeColor="text1"/>
        </w:rPr>
        <w:t>Let’s begin the process.</w:t>
      </w:r>
    </w:p>
    <w:p w14:paraId="70814002"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Log in to your Scotia Online banking account.</w:t>
      </w:r>
    </w:p>
    <w:p w14:paraId="2981752E" w14:textId="77777777" w:rsidR="00DE7A04" w:rsidRPr="00DE7A04" w:rsidRDefault="00DE7A04" w:rsidP="00DE7A04">
      <w:pPr>
        <w:spacing w:after="0"/>
        <w:ind w:left="720" w:firstLine="720"/>
        <w:rPr>
          <w:rStyle w:val="Strong"/>
          <w:rFonts w:cstheme="minorHAnsi"/>
          <w:b w:val="0"/>
          <w:bCs w:val="0"/>
          <w:color w:val="000000" w:themeColor="text1"/>
        </w:rPr>
      </w:pPr>
      <w:r w:rsidRPr="00DE7A04">
        <w:rPr>
          <w:rStyle w:val="Strong"/>
          <w:rFonts w:cstheme="minorHAnsi"/>
          <w:b w:val="0"/>
          <w:bCs w:val="0"/>
          <w:color w:val="000000" w:themeColor="text1"/>
        </w:rPr>
        <w:t>Start by entering your Username and Password to authenticate yourself.</w:t>
      </w:r>
    </w:p>
    <w:p w14:paraId="66792147"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Select the option for making an Interac transfer.</w:t>
      </w:r>
    </w:p>
    <w:p w14:paraId="4FFE8A24" w14:textId="77777777" w:rsidR="00DE7A04" w:rsidRPr="00DE7A04" w:rsidRDefault="00DE7A04" w:rsidP="00DE7A04">
      <w:pPr>
        <w:spacing w:after="0"/>
        <w:ind w:left="1440"/>
        <w:rPr>
          <w:rStyle w:val="Strong"/>
          <w:rFonts w:cstheme="minorHAnsi"/>
          <w:b w:val="0"/>
          <w:bCs w:val="0"/>
          <w:color w:val="000000" w:themeColor="text1"/>
        </w:rPr>
      </w:pPr>
      <w:r w:rsidRPr="00DE7A04">
        <w:rPr>
          <w:rStyle w:val="Strong"/>
          <w:rFonts w:cstheme="minorHAnsi"/>
          <w:b w:val="0"/>
          <w:bCs w:val="0"/>
          <w:color w:val="000000" w:themeColor="text1"/>
        </w:rPr>
        <w:t>Once you're logged in, navigate to the section where you can initiate an Interac transfer.</w:t>
      </w:r>
    </w:p>
    <w:p w14:paraId="73066FC0"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Check if recipient data is already added.</w:t>
      </w:r>
    </w:p>
    <w:p w14:paraId="58FA0F6F" w14:textId="77777777" w:rsidR="00DE7A04" w:rsidRPr="00DE7A04" w:rsidRDefault="00DE7A04" w:rsidP="00DE7A04">
      <w:pPr>
        <w:spacing w:after="0"/>
        <w:ind w:left="1440"/>
        <w:rPr>
          <w:rStyle w:val="Strong"/>
          <w:rFonts w:cstheme="minorHAnsi"/>
          <w:b w:val="0"/>
          <w:bCs w:val="0"/>
          <w:color w:val="000000" w:themeColor="text1"/>
        </w:rPr>
      </w:pPr>
      <w:r w:rsidRPr="00DE7A04">
        <w:rPr>
          <w:rStyle w:val="Strong"/>
          <w:rFonts w:cstheme="minorHAnsi"/>
          <w:b w:val="0"/>
          <w:bCs w:val="0"/>
          <w:color w:val="000000" w:themeColor="text1"/>
        </w:rPr>
        <w:t>The system will verify whether the recipient’s information has been previously added to your account.</w:t>
      </w:r>
    </w:p>
    <w:p w14:paraId="0C2F0ABE"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If recipient data is not added.</w:t>
      </w:r>
    </w:p>
    <w:p w14:paraId="03BBC057" w14:textId="77777777" w:rsidR="00DE7A04" w:rsidRPr="00DE7A04" w:rsidRDefault="00DE7A04" w:rsidP="00DE7A04">
      <w:pPr>
        <w:spacing w:after="0"/>
        <w:ind w:left="1440"/>
        <w:rPr>
          <w:rStyle w:val="Strong"/>
          <w:rFonts w:cstheme="minorHAnsi"/>
          <w:b w:val="0"/>
          <w:bCs w:val="0"/>
          <w:color w:val="000000" w:themeColor="text1"/>
        </w:rPr>
      </w:pPr>
      <w:r w:rsidRPr="00DE7A04">
        <w:rPr>
          <w:rStyle w:val="Strong"/>
          <w:rFonts w:cstheme="minorHAnsi"/>
          <w:b w:val="0"/>
          <w:bCs w:val="0"/>
          <w:color w:val="000000" w:themeColor="text1"/>
        </w:rPr>
        <w:t>You’ll need to provide the recipient’s details, such as their bank account number, email address or phone number (as required by the system).</w:t>
      </w:r>
    </w:p>
    <w:p w14:paraId="54CE8E9D"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If recipient data is already added.</w:t>
      </w:r>
    </w:p>
    <w:p w14:paraId="1342020B" w14:textId="77777777" w:rsidR="00DE7A04" w:rsidRPr="00DE7A04" w:rsidRDefault="00DE7A04" w:rsidP="00DE7A04">
      <w:pPr>
        <w:spacing w:after="0"/>
        <w:ind w:left="720" w:firstLine="720"/>
        <w:rPr>
          <w:rStyle w:val="Strong"/>
          <w:rFonts w:cstheme="minorHAnsi"/>
          <w:b w:val="0"/>
          <w:bCs w:val="0"/>
          <w:color w:val="000000" w:themeColor="text1"/>
        </w:rPr>
      </w:pPr>
      <w:r w:rsidRPr="00DE7A04">
        <w:rPr>
          <w:rStyle w:val="Strong"/>
          <w:rFonts w:cstheme="minorHAnsi"/>
          <w:b w:val="0"/>
          <w:bCs w:val="0"/>
          <w:color w:val="000000" w:themeColor="text1"/>
        </w:rPr>
        <w:t>Choose the name of the recipient from your list of contacts. Specify the amount of money you wish to transfer.</w:t>
      </w:r>
    </w:p>
    <w:p w14:paraId="66550DC6"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Check if the recipient data is valid.</w:t>
      </w:r>
    </w:p>
    <w:p w14:paraId="67FE6475" w14:textId="77777777" w:rsidR="00DE7A04" w:rsidRPr="00DE7A04" w:rsidRDefault="00DE7A04" w:rsidP="00DE7A04">
      <w:pPr>
        <w:spacing w:after="0"/>
        <w:ind w:left="720" w:firstLine="720"/>
        <w:rPr>
          <w:rStyle w:val="Strong"/>
          <w:rFonts w:cstheme="minorHAnsi"/>
          <w:b w:val="0"/>
          <w:bCs w:val="0"/>
          <w:color w:val="000000" w:themeColor="text1"/>
        </w:rPr>
      </w:pPr>
      <w:r w:rsidRPr="00DE7A04">
        <w:rPr>
          <w:rStyle w:val="Strong"/>
          <w:rFonts w:cstheme="minorHAnsi"/>
          <w:b w:val="0"/>
          <w:bCs w:val="0"/>
          <w:color w:val="000000" w:themeColor="text1"/>
        </w:rPr>
        <w:t>The system will validate whether the entered recipient information is accurate and complete.</w:t>
      </w:r>
    </w:p>
    <w:p w14:paraId="2560BC30"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If recipient data is not valid.</w:t>
      </w:r>
    </w:p>
    <w:p w14:paraId="0B20558F" w14:textId="77777777" w:rsidR="00DE7A04" w:rsidRPr="00DE7A04" w:rsidRDefault="00DE7A04" w:rsidP="00DE7A04">
      <w:pPr>
        <w:spacing w:after="0"/>
        <w:ind w:left="1440"/>
        <w:rPr>
          <w:rStyle w:val="Strong"/>
          <w:rFonts w:cstheme="minorHAnsi"/>
          <w:b w:val="0"/>
          <w:bCs w:val="0"/>
          <w:color w:val="000000" w:themeColor="text1"/>
        </w:rPr>
      </w:pPr>
      <w:r w:rsidRPr="00DE7A04">
        <w:rPr>
          <w:rStyle w:val="Strong"/>
          <w:rFonts w:cstheme="minorHAnsi"/>
          <w:b w:val="0"/>
          <w:bCs w:val="0"/>
          <w:color w:val="000000" w:themeColor="text1"/>
        </w:rPr>
        <w:t xml:space="preserve">You'll receive a notification informing you that there's incomplete information regarding the intended recipient. Please make sure to correct these details before proceeding. </w:t>
      </w:r>
    </w:p>
    <w:p w14:paraId="727EF370"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If recipient data is valid.</w:t>
      </w:r>
    </w:p>
    <w:p w14:paraId="0B4DFB23" w14:textId="77777777" w:rsidR="00DE7A04" w:rsidRPr="00DE7A04" w:rsidRDefault="00DE7A04" w:rsidP="00DE7A04">
      <w:pPr>
        <w:spacing w:after="0"/>
        <w:ind w:left="720" w:firstLine="720"/>
        <w:rPr>
          <w:rStyle w:val="Strong"/>
          <w:rFonts w:cstheme="minorHAnsi"/>
          <w:b w:val="0"/>
          <w:bCs w:val="0"/>
          <w:color w:val="000000" w:themeColor="text1"/>
        </w:rPr>
      </w:pPr>
      <w:r w:rsidRPr="00DE7A04">
        <w:rPr>
          <w:rStyle w:val="Strong"/>
          <w:rFonts w:cstheme="minorHAnsi"/>
          <w:b w:val="0"/>
          <w:bCs w:val="0"/>
          <w:color w:val="000000" w:themeColor="text1"/>
        </w:rPr>
        <w:t xml:space="preserve">Proceed with the step. </w:t>
      </w:r>
    </w:p>
    <w:p w14:paraId="49A83379"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Does the recipient have automatic deposit enabled?</w:t>
      </w:r>
    </w:p>
    <w:p w14:paraId="54CB86EB" w14:textId="77777777" w:rsidR="00DE7A04" w:rsidRPr="00DE7A04" w:rsidRDefault="00DE7A04" w:rsidP="00DE7A04">
      <w:pPr>
        <w:spacing w:after="0"/>
        <w:ind w:left="1440"/>
        <w:rPr>
          <w:rStyle w:val="Strong"/>
          <w:rFonts w:cstheme="minorHAnsi"/>
          <w:b w:val="0"/>
          <w:bCs w:val="0"/>
          <w:color w:val="000000" w:themeColor="text1"/>
        </w:rPr>
      </w:pPr>
      <w:r w:rsidRPr="00DE7A04">
        <w:rPr>
          <w:rStyle w:val="Strong"/>
          <w:rFonts w:cstheme="minorHAnsi"/>
          <w:b w:val="0"/>
          <w:bCs w:val="0"/>
          <w:color w:val="000000" w:themeColor="text1"/>
        </w:rPr>
        <w:t>The system verifies if the recipient has opted for deposits. If they have the funds will be directly deposited into their account without any acceptance required.</w:t>
      </w:r>
    </w:p>
    <w:p w14:paraId="1F03B6AC"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If the answer is No.</w:t>
      </w:r>
    </w:p>
    <w:p w14:paraId="6C839B08" w14:textId="77777777" w:rsidR="00DE7A04" w:rsidRPr="00DE7A04" w:rsidRDefault="00DE7A04" w:rsidP="00DE7A04">
      <w:pPr>
        <w:spacing w:after="0"/>
        <w:ind w:left="1440"/>
        <w:rPr>
          <w:rStyle w:val="Strong"/>
          <w:rFonts w:cstheme="minorHAnsi"/>
          <w:b w:val="0"/>
          <w:bCs w:val="0"/>
          <w:color w:val="000000" w:themeColor="text1"/>
        </w:rPr>
      </w:pPr>
      <w:r w:rsidRPr="00DE7A04">
        <w:rPr>
          <w:rStyle w:val="Strong"/>
          <w:rFonts w:cstheme="minorHAnsi"/>
          <w:b w:val="0"/>
          <w:bCs w:val="0"/>
          <w:color w:val="000000" w:themeColor="text1"/>
        </w:rPr>
        <w:t>Establish a security question and answer: Since automatic deposit is not enabled for the recipient the sender (user) sets up a security question and answer. The recipient will need to provide the answer to receive the funds.</w:t>
      </w:r>
    </w:p>
    <w:p w14:paraId="0FDF64BD" w14:textId="77777777" w:rsidR="00DE7A04" w:rsidRPr="00DE7A04" w:rsidRDefault="00DE7A04" w:rsidP="00DE7A04">
      <w:pPr>
        <w:pStyle w:val="ListParagraph"/>
        <w:numPr>
          <w:ilvl w:val="0"/>
          <w:numId w:val="47"/>
        </w:numPr>
        <w:spacing w:after="0"/>
        <w:rPr>
          <w:rStyle w:val="Strong"/>
          <w:rFonts w:cstheme="minorHAnsi"/>
          <w:b w:val="0"/>
          <w:bCs w:val="0"/>
          <w:color w:val="000000" w:themeColor="text1"/>
        </w:rPr>
      </w:pPr>
      <w:r w:rsidRPr="00DE7A04">
        <w:rPr>
          <w:rStyle w:val="Strong"/>
          <w:rFonts w:cstheme="minorHAnsi"/>
          <w:b w:val="0"/>
          <w:bCs w:val="0"/>
          <w:color w:val="000000" w:themeColor="text1"/>
        </w:rPr>
        <w:t>If the answer is Yes.</w:t>
      </w:r>
    </w:p>
    <w:p w14:paraId="0828709E" w14:textId="77777777" w:rsidR="00DE7A04" w:rsidRPr="00DE7A04" w:rsidRDefault="00DE7A04" w:rsidP="00DE7A04">
      <w:pPr>
        <w:spacing w:after="0"/>
        <w:ind w:left="1440"/>
        <w:rPr>
          <w:rStyle w:val="Strong"/>
          <w:rFonts w:cstheme="minorHAnsi"/>
          <w:b w:val="0"/>
          <w:bCs w:val="0"/>
          <w:color w:val="000000" w:themeColor="text1"/>
        </w:rPr>
      </w:pPr>
      <w:r w:rsidRPr="00DE7A04">
        <w:rPr>
          <w:rStyle w:val="Strong"/>
          <w:rFonts w:cstheme="minorHAnsi"/>
          <w:b w:val="0"/>
          <w:bCs w:val="0"/>
          <w:color w:val="000000" w:themeColor="text1"/>
        </w:rPr>
        <w:t>Deducts the transfer amount from the senders’ account; The system automatically subtracts the specified transfer amount from the sender (users) account. Initiates the process of depositing it into the recipient’s account.</w:t>
      </w:r>
    </w:p>
    <w:p w14:paraId="12751B98" w14:textId="77777777" w:rsidR="00DE7A04" w:rsidRPr="00DE7A04" w:rsidRDefault="00DE7A04" w:rsidP="00DE7A04">
      <w:pPr>
        <w:spacing w:after="0"/>
        <w:ind w:left="1440"/>
        <w:rPr>
          <w:rStyle w:val="Strong"/>
          <w:rFonts w:cstheme="minorHAnsi"/>
          <w:b w:val="0"/>
          <w:bCs w:val="0"/>
          <w:color w:val="000000" w:themeColor="text1"/>
        </w:rPr>
      </w:pPr>
      <w:r w:rsidRPr="00DE7A04">
        <w:rPr>
          <w:rStyle w:val="Strong"/>
          <w:rFonts w:cstheme="minorHAnsi"/>
          <w:b w:val="0"/>
          <w:bCs w:val="0"/>
          <w:color w:val="000000" w:themeColor="text1"/>
        </w:rPr>
        <w:t>Deducts the transfer amount from the senders’ account; The system automatically subtracts the specified transfer amount from the sender (users) account. Initiates the process of depositing it into the recipient’s account.</w:t>
      </w:r>
    </w:p>
    <w:p w14:paraId="31B0408E" w14:textId="77777777" w:rsidR="00DE7A04" w:rsidRPr="00DE7A04" w:rsidRDefault="00DE7A04" w:rsidP="00DE7A04">
      <w:pPr>
        <w:spacing w:after="0"/>
        <w:rPr>
          <w:rStyle w:val="Strong"/>
          <w:rFonts w:cstheme="minorHAnsi"/>
          <w:b w:val="0"/>
          <w:bCs w:val="0"/>
          <w:color w:val="000000" w:themeColor="text1"/>
        </w:rPr>
      </w:pPr>
    </w:p>
    <w:p w14:paraId="45250736" w14:textId="77777777" w:rsidR="00DE7A04" w:rsidRDefault="00DE7A04" w:rsidP="00DE7A04">
      <w:pPr>
        <w:spacing w:after="0"/>
        <w:rPr>
          <w:rStyle w:val="Strong"/>
          <w:rFonts w:cstheme="minorHAnsi"/>
          <w:b w:val="0"/>
          <w:bCs w:val="0"/>
          <w:color w:val="000000" w:themeColor="text1"/>
        </w:rPr>
      </w:pPr>
    </w:p>
    <w:p w14:paraId="1D504480" w14:textId="77777777" w:rsidR="00DE7A04" w:rsidRDefault="00DE7A04" w:rsidP="00DE7A04">
      <w:pPr>
        <w:spacing w:after="0"/>
        <w:rPr>
          <w:rStyle w:val="Strong"/>
          <w:rFonts w:cstheme="minorHAnsi"/>
          <w:b w:val="0"/>
          <w:bCs w:val="0"/>
          <w:color w:val="000000" w:themeColor="text1"/>
        </w:rPr>
      </w:pPr>
    </w:p>
    <w:p w14:paraId="67E65CF8" w14:textId="3DC18C02" w:rsidR="00DE7A04" w:rsidRPr="00DE7A04" w:rsidRDefault="00DE7A04" w:rsidP="00DE7A04">
      <w:pPr>
        <w:spacing w:after="0"/>
        <w:rPr>
          <w:rStyle w:val="Strong"/>
          <w:rFonts w:cstheme="minorHAnsi"/>
          <w:b w:val="0"/>
          <w:bCs w:val="0"/>
          <w:color w:val="000000" w:themeColor="text1"/>
        </w:rPr>
      </w:pPr>
      <w:r w:rsidRPr="00DE7A04">
        <w:rPr>
          <w:rStyle w:val="Strong"/>
          <w:rFonts w:cstheme="minorHAnsi"/>
          <w:b w:val="0"/>
          <w:bCs w:val="0"/>
          <w:color w:val="000000" w:themeColor="text1"/>
        </w:rPr>
        <w:lastRenderedPageBreak/>
        <w:t>INTERAC System</w:t>
      </w:r>
    </w:p>
    <w:p w14:paraId="0B898358" w14:textId="77777777" w:rsidR="00DE7A04" w:rsidRPr="00DE7A04" w:rsidRDefault="00DE7A04" w:rsidP="00DE7A04">
      <w:pPr>
        <w:spacing w:after="0"/>
        <w:rPr>
          <w:rStyle w:val="Strong"/>
          <w:rFonts w:cstheme="minorHAnsi"/>
          <w:b w:val="0"/>
          <w:bCs w:val="0"/>
          <w:color w:val="000000" w:themeColor="text1"/>
        </w:rPr>
      </w:pPr>
      <w:r w:rsidRPr="00DE7A04">
        <w:rPr>
          <w:rStyle w:val="Strong"/>
          <w:rFonts w:cstheme="minorHAnsi"/>
          <w:b w:val="0"/>
          <w:bCs w:val="0"/>
          <w:color w:val="000000" w:themeColor="text1"/>
        </w:rPr>
        <w:t>DEFINITION: Interac serves as a payment network across Canada, facilitating transactions between Canadian financial institutions and other businesses. The Interac system offers a range of services, such as debit payments, electronic funds transfers and more.</w:t>
      </w:r>
    </w:p>
    <w:p w14:paraId="35807400" w14:textId="77777777" w:rsidR="00DE7A04" w:rsidRPr="00DE7A04" w:rsidRDefault="00DE7A04" w:rsidP="00DE7A04">
      <w:pPr>
        <w:pStyle w:val="ListParagraph"/>
        <w:numPr>
          <w:ilvl w:val="0"/>
          <w:numId w:val="37"/>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Scotia Bank sends a request to the Interac system for a transfer.</w:t>
      </w:r>
    </w:p>
    <w:p w14:paraId="1BEF0436" w14:textId="77777777" w:rsidR="00DE7A04" w:rsidRPr="00DE7A04" w:rsidRDefault="00DE7A04" w:rsidP="00DE7A04">
      <w:pPr>
        <w:pStyle w:val="ListParagraph"/>
        <w:numPr>
          <w:ilvl w:val="0"/>
          <w:numId w:val="37"/>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The process starts when Scotia Bank initiates a transfer request through the Interac system on behalf of its customer.</w:t>
      </w:r>
    </w:p>
    <w:p w14:paraId="3B8147C9" w14:textId="77777777" w:rsidR="00DE7A04" w:rsidRPr="00DE7A04" w:rsidRDefault="00DE7A04" w:rsidP="00DE7A04">
      <w:pPr>
        <w:pStyle w:val="ListParagraph"/>
        <w:numPr>
          <w:ilvl w:val="0"/>
          <w:numId w:val="37"/>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The Interac system validates the transaction.</w:t>
      </w:r>
    </w:p>
    <w:p w14:paraId="69ABBE63" w14:textId="77777777" w:rsidR="00DE7A04" w:rsidRPr="00DE7A04" w:rsidRDefault="00DE7A04" w:rsidP="00DE7A04">
      <w:pPr>
        <w:pStyle w:val="ListParagraph"/>
        <w:numPr>
          <w:ilvl w:val="0"/>
          <w:numId w:val="37"/>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Upon receiving the request from Scotia Bank, the Interac system verifies the transaction. This validation process may involve checks, such as confirming account balances, transaction limits and other relevant validations to ensure a transfer.</w:t>
      </w:r>
    </w:p>
    <w:p w14:paraId="7CB3CA08" w14:textId="77777777" w:rsidR="00DE7A04" w:rsidRPr="00DE7A04" w:rsidRDefault="00DE7A04" w:rsidP="00DE7A04">
      <w:pPr>
        <w:pStyle w:val="ListParagraph"/>
        <w:numPr>
          <w:ilvl w:val="0"/>
          <w:numId w:val="37"/>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Informing the recipient’s bank about the transaction.</w:t>
      </w:r>
    </w:p>
    <w:p w14:paraId="185A8E98" w14:textId="77777777" w:rsidR="00DE7A04" w:rsidRPr="00DE7A04" w:rsidRDefault="00DE7A04" w:rsidP="00DE7A04">
      <w:pPr>
        <w:pStyle w:val="ListParagraph"/>
        <w:numPr>
          <w:ilvl w:val="0"/>
          <w:numId w:val="37"/>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Once the Interac system has successfully validated the transaction, it notifies the recipient's bank regarding the transfer. This step ensures that the receiving bank is informed and can prepare to credit funds to the recipient's account once all transfer procedures are completed.</w:t>
      </w:r>
    </w:p>
    <w:p w14:paraId="651D1018" w14:textId="77777777" w:rsidR="00DE7A04" w:rsidRPr="00DE7A04" w:rsidRDefault="00DE7A04" w:rsidP="00DE7A04">
      <w:pPr>
        <w:spacing w:after="0"/>
        <w:rPr>
          <w:rStyle w:val="Strong"/>
          <w:rFonts w:cstheme="minorHAnsi"/>
          <w:b w:val="0"/>
          <w:bCs w:val="0"/>
          <w:color w:val="000000" w:themeColor="text1"/>
        </w:rPr>
      </w:pPr>
      <w:r w:rsidRPr="00DE7A04">
        <w:rPr>
          <w:rStyle w:val="Strong"/>
          <w:rFonts w:cstheme="minorHAnsi"/>
          <w:b w:val="0"/>
          <w:bCs w:val="0"/>
          <w:color w:val="000000" w:themeColor="text1"/>
        </w:rPr>
        <w:t>RECEIPT</w:t>
      </w:r>
    </w:p>
    <w:p w14:paraId="26FF4F5F" w14:textId="77777777" w:rsidR="00DE7A04" w:rsidRPr="00DE7A04" w:rsidRDefault="00DE7A04" w:rsidP="00DE7A04">
      <w:pPr>
        <w:spacing w:after="0"/>
        <w:rPr>
          <w:rStyle w:val="Strong"/>
          <w:rFonts w:cstheme="minorHAnsi"/>
          <w:b w:val="0"/>
          <w:bCs w:val="0"/>
          <w:color w:val="000000" w:themeColor="text1"/>
        </w:rPr>
      </w:pPr>
      <w:r w:rsidRPr="00DE7A04">
        <w:rPr>
          <w:rStyle w:val="Strong"/>
          <w:rFonts w:cstheme="minorHAnsi"/>
          <w:b w:val="0"/>
          <w:bCs w:val="0"/>
          <w:color w:val="000000" w:themeColor="text1"/>
        </w:rPr>
        <w:t>DEFINITION: The person, often called the recipient, is the organization or establishment meant to receive a payment or value transfer from someone.</w:t>
      </w:r>
    </w:p>
    <w:p w14:paraId="2B94C382"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The receivers’ bank receives a notification indicating that an e-transfer is waiting to be accepted.</w:t>
      </w:r>
    </w:p>
    <w:p w14:paraId="051D1D75"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The bank verifies if the recipient’s information matches the details provided in the notification.</w:t>
      </w:r>
    </w:p>
    <w:p w14:paraId="48FFD311"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If the recipient's information does not match, they are informed about the issue with the transaction due to invalid information.</w:t>
      </w:r>
    </w:p>
    <w:p w14:paraId="19510A8B"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If the recipient’s information matches, they proceed to log into their banking portal using their Username and Password.</w:t>
      </w:r>
    </w:p>
    <w:p w14:paraId="550E4864"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The bank then processes the acceptance of the transfer. Validate the recipient's details to ensure the completion of the transfer.</w:t>
      </w:r>
    </w:p>
    <w:p w14:paraId="1FFC12A0"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 xml:space="preserve">The bank also checks if an auto deposit is enabled for the recipient’s account. </w:t>
      </w:r>
    </w:p>
    <w:p w14:paraId="246345FD"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If the answer is "Yes," The recipient's bank will deposit the transfer amount into the recipient’s account. They don't need to take any steps, as the money will be credited automatically.</w:t>
      </w:r>
    </w:p>
    <w:p w14:paraId="0F80C7CA"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If the answer is "No”. The recipient will be asked to provide the security answer that the sender set during the transfer process. This step is necessary because auto-deposit is not enabled.</w:t>
      </w:r>
    </w:p>
    <w:p w14:paraId="5A7D51CB"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Is the security answer? The system verifies whether the provided security answer matches what was initially set by the sender.</w:t>
      </w:r>
    </w:p>
    <w:p w14:paraId="14B7C88B"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If the answer is "Yes”. The recipient's bank will credit their account with the transfer amount.</w:t>
      </w:r>
    </w:p>
    <w:p w14:paraId="69953045"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If the answer is "No”. The recipient will be notified that their provided security answer is incorrect. They are required to correct it by re-entering it.</w:t>
      </w:r>
    </w:p>
    <w:p w14:paraId="1B69B49D" w14:textId="77777777" w:rsidR="00DE7A04" w:rsidRPr="00DE7A04" w:rsidRDefault="00DE7A04" w:rsidP="00DE7A04">
      <w:pPr>
        <w:pStyle w:val="ListParagraph"/>
        <w:numPr>
          <w:ilvl w:val="0"/>
          <w:numId w:val="38"/>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This process concludes either.</w:t>
      </w:r>
    </w:p>
    <w:p w14:paraId="4142B3F1" w14:textId="77777777" w:rsidR="00DE7A04" w:rsidRPr="00DE7A04" w:rsidRDefault="00DE7A04" w:rsidP="00DE7A04">
      <w:pPr>
        <w:spacing w:after="0"/>
        <w:ind w:left="2160"/>
        <w:rPr>
          <w:rStyle w:val="Strong"/>
          <w:rFonts w:cstheme="minorHAnsi"/>
          <w:b w:val="0"/>
          <w:bCs w:val="0"/>
          <w:color w:val="000000" w:themeColor="text1"/>
        </w:rPr>
      </w:pPr>
      <w:r w:rsidRPr="00DE7A04">
        <w:rPr>
          <w:rStyle w:val="Strong"/>
          <w:rFonts w:cstheme="minorHAnsi"/>
          <w:b w:val="0"/>
          <w:bCs w:val="0"/>
          <w:color w:val="000000" w:themeColor="text1"/>
        </w:rPr>
        <w:t>1. The transfer amount has been successfully credited to the recipient account or</w:t>
      </w:r>
    </w:p>
    <w:p w14:paraId="218B4627" w14:textId="38927E55" w:rsidR="00DE7A04" w:rsidRPr="00DE7A04" w:rsidRDefault="00DE7A04" w:rsidP="00DE7A04">
      <w:pPr>
        <w:spacing w:after="0"/>
        <w:ind w:left="1440" w:firstLine="720"/>
        <w:rPr>
          <w:rStyle w:val="Strong"/>
          <w:rFonts w:cstheme="minorHAnsi"/>
          <w:b w:val="0"/>
          <w:bCs w:val="0"/>
          <w:color w:val="000000" w:themeColor="text1"/>
        </w:rPr>
      </w:pPr>
      <w:r w:rsidRPr="00DE7A04">
        <w:rPr>
          <w:rStyle w:val="Strong"/>
          <w:rFonts w:cstheme="minorHAnsi"/>
          <w:b w:val="0"/>
          <w:bCs w:val="0"/>
          <w:color w:val="000000" w:themeColor="text1"/>
        </w:rPr>
        <w:t>2. There are any issues preventing completion of the transfer.</w:t>
      </w:r>
      <w:r w:rsidRPr="00DE7A04">
        <w:rPr>
          <w:rStyle w:val="Strong"/>
          <w:rFonts w:cstheme="minorHAnsi"/>
          <w:b w:val="0"/>
          <w:bCs w:val="0"/>
          <w:color w:val="000000" w:themeColor="text1"/>
        </w:rPr>
        <w:br/>
      </w:r>
    </w:p>
    <w:p w14:paraId="770F082D" w14:textId="522557D9" w:rsidR="00DE7A04" w:rsidRPr="00DE7A04" w:rsidRDefault="00DE7A04" w:rsidP="00DE7A04">
      <w:pPr>
        <w:rPr>
          <w:rStyle w:val="Heading1Char"/>
          <w:rFonts w:asciiTheme="minorHAnsi" w:hAnsiTheme="minorHAnsi" w:cstheme="minorHAnsi"/>
          <w:color w:val="000000" w:themeColor="text1"/>
          <w:sz w:val="40"/>
          <w:szCs w:val="40"/>
        </w:rPr>
      </w:pPr>
      <w:bookmarkStart w:id="20" w:name="_Toc148025992"/>
      <w:bookmarkStart w:id="21" w:name="_Toc148034551"/>
      <w:r w:rsidRPr="00DE7A04">
        <w:rPr>
          <w:rStyle w:val="Strong"/>
          <w:rFonts w:cstheme="minorHAnsi"/>
          <w:color w:val="000000" w:themeColor="text1"/>
          <w:sz w:val="28"/>
          <w:szCs w:val="28"/>
        </w:rPr>
        <w:lastRenderedPageBreak/>
        <w:t>SUB PROCESS SCOTIA UPI</w:t>
      </w:r>
      <w:bookmarkEnd w:id="20"/>
      <w:bookmarkEnd w:id="21"/>
    </w:p>
    <w:p w14:paraId="16B9A787" w14:textId="77777777" w:rsidR="00DE7A04" w:rsidRPr="00DE7A04" w:rsidRDefault="00DE7A04" w:rsidP="00DE7A04">
      <w:pPr>
        <w:spacing w:after="0"/>
        <w:rPr>
          <w:rStyle w:val="Strong"/>
          <w:rFonts w:cstheme="minorHAnsi"/>
          <w:b w:val="0"/>
          <w:bCs w:val="0"/>
          <w:color w:val="000000" w:themeColor="text1"/>
        </w:rPr>
      </w:pPr>
      <w:r w:rsidRPr="00DE7A04">
        <w:rPr>
          <w:rStyle w:val="Strong"/>
          <w:rFonts w:cstheme="minorHAnsi"/>
          <w:b w:val="0"/>
          <w:bCs w:val="0"/>
          <w:color w:val="000000" w:themeColor="text1"/>
        </w:rPr>
        <w:t>The diagram provided illustrates a subprocess related to the Unified Payments Interface (UPI) system, specifically focusing on the management and creation of Virtual Private Identities (VPIs). Here's a step-by-step breakdown.</w:t>
      </w:r>
    </w:p>
    <w:p w14:paraId="6B5C9F36" w14:textId="77777777" w:rsidR="00DE7A04" w:rsidRPr="00DE7A04" w:rsidRDefault="00DE7A04" w:rsidP="00DE7A04">
      <w:pPr>
        <w:pStyle w:val="ListParagraph"/>
        <w:numPr>
          <w:ilvl w:val="0"/>
          <w:numId w:val="39"/>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Step 1: Commencement. The process starts when a user engages with the system.</w:t>
      </w:r>
    </w:p>
    <w:p w14:paraId="5B54CB28" w14:textId="77777777" w:rsidR="00DE7A04" w:rsidRPr="00DE7A04" w:rsidRDefault="00DE7A04" w:rsidP="00DE7A04">
      <w:pPr>
        <w:pStyle w:val="ListParagraph"/>
        <w:numPr>
          <w:ilvl w:val="0"/>
          <w:numId w:val="39"/>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Step 2: Selecting UPI Options from Menu. The user enters the UPI interface and is presented with choices.</w:t>
      </w:r>
    </w:p>
    <w:p w14:paraId="5F02B723" w14:textId="77777777" w:rsidR="00DE7A04" w:rsidRPr="00DE7A04" w:rsidRDefault="00DE7A04" w:rsidP="00DE7A04">
      <w:pPr>
        <w:pStyle w:val="ListParagraph"/>
        <w:numPr>
          <w:ilvl w:val="0"/>
          <w:numId w:val="39"/>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Step 3: Checking for Existing VPI. At this point, there is a decision point where the system verifies whether the user already possesses a VPI.</w:t>
      </w:r>
    </w:p>
    <w:p w14:paraId="0638B25A" w14:textId="77777777" w:rsidR="00DE7A04" w:rsidRPr="00DE7A04" w:rsidRDefault="00DE7A04" w:rsidP="00DE7A04">
      <w:pPr>
        <w:pStyle w:val="ListParagraph"/>
        <w:numPr>
          <w:ilvl w:val="0"/>
          <w:numId w:val="39"/>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If the answer is YES.</w:t>
      </w:r>
    </w:p>
    <w:p w14:paraId="481EEB1B" w14:textId="77777777" w:rsidR="00DE7A04" w:rsidRPr="00DE7A04" w:rsidRDefault="00DE7A04" w:rsidP="00DE7A04">
      <w:pPr>
        <w:pStyle w:val="ListParagraph"/>
        <w:numPr>
          <w:ilvl w:val="0"/>
          <w:numId w:val="39"/>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Step 4: Displaying UPI Menu. If the user already has a VPI, they are directed to the UPI menu where they can manage their VPI or utilize other functionalities offered by UPI.</w:t>
      </w:r>
    </w:p>
    <w:p w14:paraId="652E3E6D" w14:textId="77777777" w:rsidR="00DE7A04" w:rsidRPr="00DE7A04" w:rsidRDefault="00DE7A04" w:rsidP="00DE7A04">
      <w:pPr>
        <w:pStyle w:val="ListParagraph"/>
        <w:numPr>
          <w:ilvl w:val="0"/>
          <w:numId w:val="39"/>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Step 5; Managing VPI. Within the UPI menu, there might be an option that allows users to handle their existing VPIs through actions like editing or deleting them.</w:t>
      </w:r>
    </w:p>
    <w:p w14:paraId="3A1DD0B6" w14:textId="77777777" w:rsidR="00DE7A04" w:rsidRPr="00DE7A04" w:rsidRDefault="00DE7A04" w:rsidP="00DE7A04">
      <w:pPr>
        <w:pStyle w:val="ListParagraph"/>
        <w:numPr>
          <w:ilvl w:val="0"/>
          <w:numId w:val="39"/>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Step 6: Additional Options. Option 2 and Option 3 in the diagram serve as placeholders for functionalities or choices within the UPI menu. For example, Option 2 could be "Check balance," while Option 3 might represent "Transaction history." However, since no specific details are provided in the diagram, these options are purely speculative.</w:t>
      </w:r>
    </w:p>
    <w:p w14:paraId="24DCAC49" w14:textId="77777777" w:rsidR="00DE7A04" w:rsidRPr="00DE7A04" w:rsidRDefault="00DE7A04" w:rsidP="00DE7A04">
      <w:pPr>
        <w:pStyle w:val="ListParagraph"/>
        <w:numPr>
          <w:ilvl w:val="0"/>
          <w:numId w:val="39"/>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 xml:space="preserve">Step 7: Scotia UPI Funds Transfer </w:t>
      </w:r>
    </w:p>
    <w:p w14:paraId="40CA4203" w14:textId="77777777" w:rsidR="00DE7A04" w:rsidRPr="00DE7A04" w:rsidRDefault="00DE7A04" w:rsidP="00DE7A04">
      <w:pPr>
        <w:spacing w:after="0"/>
        <w:rPr>
          <w:rStyle w:val="Strong"/>
          <w:rFonts w:cstheme="minorHAnsi"/>
          <w:b w:val="0"/>
          <w:bCs w:val="0"/>
          <w:color w:val="000000" w:themeColor="text1"/>
        </w:rPr>
      </w:pPr>
      <w:r w:rsidRPr="00DE7A04">
        <w:rPr>
          <w:rStyle w:val="Strong"/>
          <w:rFonts w:cstheme="minorHAnsi"/>
          <w:b w:val="0"/>
          <w:bCs w:val="0"/>
          <w:color w:val="000000" w:themeColor="text1"/>
        </w:rPr>
        <w:t>This option suggests a feature for transferring funds to a bank called Scotia. It might enable users to send money to another user using UPI.</w:t>
      </w:r>
    </w:p>
    <w:p w14:paraId="2A535099" w14:textId="77777777" w:rsidR="00DE7A04" w:rsidRPr="00DE7A04" w:rsidRDefault="00DE7A04" w:rsidP="00DE7A04">
      <w:pPr>
        <w:pStyle w:val="ListParagraph"/>
        <w:numPr>
          <w:ilvl w:val="0"/>
          <w:numId w:val="40"/>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Create VPI: If the user doesn't have a VPI, they will be prompted to create one.</w:t>
      </w:r>
    </w:p>
    <w:p w14:paraId="5947B973" w14:textId="77777777" w:rsidR="00DE7A04" w:rsidRPr="00DE7A04" w:rsidRDefault="00DE7A04" w:rsidP="00DE7A04">
      <w:pPr>
        <w:pStyle w:val="ListParagraph"/>
        <w:numPr>
          <w:ilvl w:val="0"/>
          <w:numId w:val="40"/>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The user enters their VPI. Check its availability by clicking on "Check Availability."</w:t>
      </w:r>
    </w:p>
    <w:p w14:paraId="2FA24FA3" w14:textId="77777777" w:rsidR="00DE7A04" w:rsidRPr="00DE7A04" w:rsidRDefault="00DE7A04" w:rsidP="00DE7A04">
      <w:pPr>
        <w:pStyle w:val="ListParagraph"/>
        <w:numPr>
          <w:ilvl w:val="0"/>
          <w:numId w:val="40"/>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The UPI system then responds with the result of the availability check.</w:t>
      </w:r>
    </w:p>
    <w:p w14:paraId="00D5F869" w14:textId="77777777" w:rsidR="00DE7A04" w:rsidRPr="00DE7A04" w:rsidRDefault="00DE7A04" w:rsidP="00DE7A04">
      <w:pPr>
        <w:pStyle w:val="ListParagraph"/>
        <w:numPr>
          <w:ilvl w:val="0"/>
          <w:numId w:val="40"/>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If the VPI is already in use, an error message is displayed stating that the VPI is already taken.</w:t>
      </w:r>
    </w:p>
    <w:p w14:paraId="2BA77F9B" w14:textId="77777777" w:rsidR="00DE7A04" w:rsidRPr="00DE7A04" w:rsidRDefault="00DE7A04" w:rsidP="00DE7A04">
      <w:pPr>
        <w:pStyle w:val="ListParagraph"/>
        <w:numPr>
          <w:ilvl w:val="0"/>
          <w:numId w:val="40"/>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If the VPI is available, a message is displayed confirming that the entered VPI is available for use.</w:t>
      </w:r>
    </w:p>
    <w:p w14:paraId="53D71E46" w14:textId="77777777" w:rsidR="00DE7A04" w:rsidRPr="00DE7A04" w:rsidRDefault="00DE7A04" w:rsidP="00DE7A04">
      <w:pPr>
        <w:pStyle w:val="ListParagraph"/>
        <w:numPr>
          <w:ilvl w:val="0"/>
          <w:numId w:val="40"/>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The user selects which CASA account number they want to link with their VPI and proceeds with creating it. CASA refers to the Current Account and Savings Account.</w:t>
      </w:r>
    </w:p>
    <w:p w14:paraId="7EB134E9" w14:textId="77777777" w:rsidR="00DE7A04" w:rsidRPr="00DE7A04" w:rsidRDefault="00DE7A04" w:rsidP="00DE7A04">
      <w:pPr>
        <w:pStyle w:val="ListParagraph"/>
        <w:numPr>
          <w:ilvl w:val="0"/>
          <w:numId w:val="40"/>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Upon creation, a confirmation message is displayed indicating that the VPI has been created.</w:t>
      </w:r>
    </w:p>
    <w:p w14:paraId="6F47D01E" w14:textId="77777777" w:rsidR="00DE7A04" w:rsidRPr="00DE7A04" w:rsidRDefault="00DE7A04" w:rsidP="00DE7A04">
      <w:pPr>
        <w:pStyle w:val="ListParagraph"/>
        <w:numPr>
          <w:ilvl w:val="0"/>
          <w:numId w:val="40"/>
        </w:numPr>
        <w:spacing w:after="0" w:line="259" w:lineRule="auto"/>
        <w:rPr>
          <w:rStyle w:val="Strong"/>
          <w:rFonts w:cstheme="minorHAnsi"/>
          <w:b w:val="0"/>
          <w:bCs w:val="0"/>
          <w:color w:val="000000" w:themeColor="text1"/>
        </w:rPr>
      </w:pPr>
      <w:r w:rsidRPr="00DE7A04">
        <w:rPr>
          <w:rStyle w:val="Strong"/>
          <w:rFonts w:cstheme="minorHAnsi"/>
          <w:b w:val="0"/>
          <w:bCs w:val="0"/>
          <w:color w:val="000000" w:themeColor="text1"/>
        </w:rPr>
        <w:t>End: The subprocess concludes, presumably returning the user back to the menu or ending the session.</w:t>
      </w:r>
    </w:p>
    <w:p w14:paraId="31080A4E" w14:textId="77777777" w:rsidR="00DE7A04" w:rsidRPr="00DE7A04" w:rsidRDefault="00DE7A04" w:rsidP="00DE7A04">
      <w:pPr>
        <w:spacing w:after="0"/>
        <w:rPr>
          <w:rStyle w:val="Strong"/>
          <w:rFonts w:cstheme="minorHAnsi"/>
          <w:color w:val="000000" w:themeColor="text1"/>
          <w:sz w:val="24"/>
          <w:szCs w:val="24"/>
        </w:rPr>
      </w:pPr>
      <w:bookmarkStart w:id="22" w:name="_Toc148025993"/>
      <w:bookmarkStart w:id="23" w:name="_Toc148034552"/>
      <w:r w:rsidRPr="00DE7A04">
        <w:rPr>
          <w:rStyle w:val="Strong"/>
          <w:rFonts w:cstheme="minorHAnsi"/>
          <w:color w:val="000000" w:themeColor="text1"/>
          <w:sz w:val="24"/>
          <w:szCs w:val="24"/>
        </w:rPr>
        <w:t>PROPOSED SCOTIA BANK UPI</w:t>
      </w:r>
      <w:bookmarkEnd w:id="22"/>
      <w:bookmarkEnd w:id="23"/>
    </w:p>
    <w:p w14:paraId="1C803279" w14:textId="77777777" w:rsidR="00DE7A04" w:rsidRPr="00DE7A04" w:rsidRDefault="00DE7A04" w:rsidP="00DE7A04">
      <w:pPr>
        <w:spacing w:after="0"/>
        <w:rPr>
          <w:rFonts w:cstheme="minorHAnsi"/>
          <w:color w:val="000000" w:themeColor="text1"/>
        </w:rPr>
      </w:pPr>
      <w:r w:rsidRPr="00DE7A04">
        <w:rPr>
          <w:rFonts w:cstheme="minorHAnsi"/>
          <w:color w:val="000000" w:themeColor="text1"/>
        </w:rPr>
        <w:t>User</w:t>
      </w:r>
    </w:p>
    <w:p w14:paraId="7D1D0127" w14:textId="77777777" w:rsidR="00DE7A04" w:rsidRPr="00DE7A04" w:rsidRDefault="00DE7A04" w:rsidP="00DE7A04">
      <w:pPr>
        <w:pStyle w:val="ListParagraph"/>
        <w:numPr>
          <w:ilvl w:val="0"/>
          <w:numId w:val="42"/>
        </w:numPr>
        <w:spacing w:after="0" w:line="259" w:lineRule="auto"/>
        <w:rPr>
          <w:rFonts w:cstheme="minorHAnsi"/>
          <w:color w:val="000000" w:themeColor="text1"/>
        </w:rPr>
      </w:pPr>
      <w:r w:rsidRPr="00DE7A04">
        <w:rPr>
          <w:rFonts w:cstheme="minorHAnsi"/>
          <w:color w:val="000000" w:themeColor="text1"/>
        </w:rPr>
        <w:t>Start: The process begins.</w:t>
      </w:r>
    </w:p>
    <w:p w14:paraId="5CC23405" w14:textId="77777777" w:rsidR="00DE7A04" w:rsidRPr="00DE7A04" w:rsidRDefault="00DE7A04" w:rsidP="00DE7A04">
      <w:pPr>
        <w:pStyle w:val="ListParagraph"/>
        <w:numPr>
          <w:ilvl w:val="0"/>
          <w:numId w:val="42"/>
        </w:numPr>
        <w:spacing w:after="0" w:line="259" w:lineRule="auto"/>
        <w:rPr>
          <w:rFonts w:cstheme="minorHAnsi"/>
          <w:color w:val="000000" w:themeColor="text1"/>
        </w:rPr>
      </w:pPr>
      <w:r w:rsidRPr="00DE7A04">
        <w:rPr>
          <w:rFonts w:cstheme="minorHAnsi"/>
          <w:color w:val="000000" w:themeColor="text1"/>
        </w:rPr>
        <w:t>User Selection: The user chooses the UPI options from a provided menu.</w:t>
      </w:r>
    </w:p>
    <w:p w14:paraId="21529197" w14:textId="77777777" w:rsidR="00DE7A04" w:rsidRPr="00DE7A04" w:rsidRDefault="00DE7A04" w:rsidP="00DE7A04">
      <w:pPr>
        <w:pStyle w:val="ListParagraph"/>
        <w:numPr>
          <w:ilvl w:val="0"/>
          <w:numId w:val="42"/>
        </w:numPr>
        <w:spacing w:after="0" w:line="259" w:lineRule="auto"/>
        <w:rPr>
          <w:rFonts w:cstheme="minorHAnsi"/>
          <w:color w:val="000000" w:themeColor="text1"/>
        </w:rPr>
      </w:pPr>
      <w:r w:rsidRPr="00DE7A04">
        <w:rPr>
          <w:rFonts w:cstheme="minorHAnsi"/>
          <w:color w:val="000000" w:themeColor="text1"/>
        </w:rPr>
        <w:t>VPA Check: Next, the system verifies whether the user already has a VPA (Virtual Private Address). At this decision point, we ask, "Does the user have a VPA?" represented by the diamond shape.</w:t>
      </w:r>
    </w:p>
    <w:p w14:paraId="77A8054D" w14:textId="77777777" w:rsidR="00DE7A04" w:rsidRPr="00DE7A04" w:rsidRDefault="00DE7A04" w:rsidP="00DE7A04">
      <w:pPr>
        <w:spacing w:after="0"/>
        <w:rPr>
          <w:rFonts w:cstheme="minorHAnsi"/>
          <w:color w:val="000000" w:themeColor="text1"/>
        </w:rPr>
      </w:pPr>
      <w:r w:rsidRPr="00DE7A04">
        <w:rPr>
          <w:rFonts w:cstheme="minorHAnsi"/>
          <w:color w:val="000000" w:themeColor="text1"/>
        </w:rPr>
        <w:t>VPA (Virtual Private Address)</w:t>
      </w:r>
    </w:p>
    <w:p w14:paraId="03E044B3" w14:textId="77777777" w:rsidR="00DE7A04" w:rsidRPr="00DE7A04" w:rsidRDefault="00DE7A04" w:rsidP="00DE7A04">
      <w:pPr>
        <w:pStyle w:val="ListParagraph"/>
        <w:numPr>
          <w:ilvl w:val="0"/>
          <w:numId w:val="41"/>
        </w:numPr>
        <w:spacing w:after="0" w:line="259" w:lineRule="auto"/>
        <w:rPr>
          <w:rFonts w:cstheme="minorHAnsi"/>
          <w:color w:val="000000" w:themeColor="text1"/>
        </w:rPr>
      </w:pPr>
      <w:r w:rsidRPr="00DE7A04">
        <w:rPr>
          <w:rFonts w:cstheme="minorHAnsi"/>
          <w:color w:val="000000" w:themeColor="text1"/>
        </w:rPr>
        <w:t>India VPA Creation: This option allows users to generate a Virtual Private Address for India.</w:t>
      </w:r>
    </w:p>
    <w:p w14:paraId="4DB845E4" w14:textId="77777777" w:rsidR="00DE7A04" w:rsidRPr="00DE7A04" w:rsidRDefault="00DE7A04" w:rsidP="00DE7A04">
      <w:pPr>
        <w:pStyle w:val="ListParagraph"/>
        <w:numPr>
          <w:ilvl w:val="0"/>
          <w:numId w:val="41"/>
        </w:numPr>
        <w:spacing w:after="0" w:line="259" w:lineRule="auto"/>
        <w:rPr>
          <w:rFonts w:cstheme="minorHAnsi"/>
          <w:color w:val="000000" w:themeColor="text1"/>
        </w:rPr>
      </w:pPr>
      <w:r w:rsidRPr="00DE7A04">
        <w:rPr>
          <w:rFonts w:cstheme="minorHAnsi"/>
          <w:color w:val="000000" w:themeColor="text1"/>
        </w:rPr>
        <w:t>VPA Management: Users can oversee and control their existing VPA through this option.</w:t>
      </w:r>
    </w:p>
    <w:p w14:paraId="315E24E1" w14:textId="77777777" w:rsidR="00DE7A04" w:rsidRPr="00DE7A04" w:rsidRDefault="00DE7A04" w:rsidP="00DE7A04">
      <w:pPr>
        <w:pStyle w:val="ListParagraph"/>
        <w:numPr>
          <w:ilvl w:val="0"/>
          <w:numId w:val="41"/>
        </w:numPr>
        <w:spacing w:after="0" w:line="259" w:lineRule="auto"/>
        <w:rPr>
          <w:rFonts w:cstheme="minorHAnsi"/>
          <w:color w:val="000000" w:themeColor="text1"/>
        </w:rPr>
      </w:pPr>
      <w:r w:rsidRPr="00DE7A04">
        <w:rPr>
          <w:rFonts w:cstheme="minorHAnsi"/>
          <w:color w:val="000000" w:themeColor="text1"/>
        </w:rPr>
        <w:t>User Input for Transfers: When users wish to initiate a transfer, they need to provide the recipient's VPA along with transfer details.</w:t>
      </w:r>
    </w:p>
    <w:p w14:paraId="03B9988B" w14:textId="77777777" w:rsidR="00DE7A04" w:rsidRPr="00DE7A04" w:rsidRDefault="00DE7A04" w:rsidP="00DE7A04">
      <w:pPr>
        <w:pStyle w:val="ListParagraph"/>
        <w:numPr>
          <w:ilvl w:val="0"/>
          <w:numId w:val="41"/>
        </w:numPr>
        <w:spacing w:after="0" w:line="259" w:lineRule="auto"/>
        <w:rPr>
          <w:rFonts w:cstheme="minorHAnsi"/>
          <w:color w:val="000000" w:themeColor="text1"/>
        </w:rPr>
      </w:pPr>
      <w:r w:rsidRPr="00DE7A04">
        <w:rPr>
          <w:rFonts w:cstheme="minorHAnsi"/>
          <w:color w:val="000000" w:themeColor="text1"/>
        </w:rPr>
        <w:t>VPA Verification: The system verifies the validity of the Payees provided VPA.</w:t>
      </w:r>
    </w:p>
    <w:p w14:paraId="021DC6F2" w14:textId="77777777" w:rsidR="00DE7A04" w:rsidRPr="00DE7A04" w:rsidRDefault="00DE7A04" w:rsidP="00DE7A04">
      <w:pPr>
        <w:pStyle w:val="ListParagraph"/>
        <w:numPr>
          <w:ilvl w:val="0"/>
          <w:numId w:val="41"/>
        </w:numPr>
        <w:spacing w:after="0" w:line="259" w:lineRule="auto"/>
        <w:rPr>
          <w:rFonts w:cstheme="minorHAnsi"/>
          <w:color w:val="000000" w:themeColor="text1"/>
        </w:rPr>
      </w:pPr>
      <w:r w:rsidRPr="00DE7A04">
        <w:rPr>
          <w:rFonts w:cstheme="minorHAnsi"/>
          <w:color w:val="000000" w:themeColor="text1"/>
        </w:rPr>
        <w:lastRenderedPageBreak/>
        <w:t>Error Handling.</w:t>
      </w:r>
    </w:p>
    <w:p w14:paraId="4B65D91A" w14:textId="5F686C40" w:rsidR="00DE7A04" w:rsidRPr="00DE7A04" w:rsidRDefault="00DE7A04" w:rsidP="00DE7A04">
      <w:pPr>
        <w:pStyle w:val="ListParagraph"/>
        <w:numPr>
          <w:ilvl w:val="0"/>
          <w:numId w:val="41"/>
        </w:numPr>
        <w:spacing w:after="0" w:line="259" w:lineRule="auto"/>
        <w:rPr>
          <w:rFonts w:cstheme="minorHAnsi"/>
          <w:color w:val="000000" w:themeColor="text1"/>
        </w:rPr>
      </w:pPr>
      <w:r w:rsidRPr="00DE7A04">
        <w:rPr>
          <w:rFonts w:cstheme="minorHAnsi"/>
          <w:color w:val="000000" w:themeColor="text1"/>
        </w:rPr>
        <w:t xml:space="preserve">If the Payee VPA is found to be invalid (due to entry or nonexistence) the user will be prompted to </w:t>
      </w:r>
      <w:r w:rsidR="00CF2124" w:rsidRPr="00DE7A04">
        <w:rPr>
          <w:rFonts w:cstheme="minorHAnsi"/>
          <w:color w:val="000000" w:themeColor="text1"/>
        </w:rPr>
        <w:t>re-enter</w:t>
      </w:r>
      <w:r w:rsidRPr="00DE7A04">
        <w:rPr>
          <w:rFonts w:cstheme="minorHAnsi"/>
          <w:color w:val="000000" w:themeColor="text1"/>
        </w:rPr>
        <w:t xml:space="preserve"> the recipient's VPA.</w:t>
      </w:r>
    </w:p>
    <w:p w14:paraId="1D469437" w14:textId="77777777" w:rsidR="00DE7A04" w:rsidRPr="00DE7A04" w:rsidRDefault="00DE7A04" w:rsidP="00DE7A04">
      <w:pPr>
        <w:pStyle w:val="ListParagraph"/>
        <w:numPr>
          <w:ilvl w:val="0"/>
          <w:numId w:val="41"/>
        </w:numPr>
        <w:spacing w:after="0" w:line="259" w:lineRule="auto"/>
        <w:rPr>
          <w:rFonts w:cstheme="minorHAnsi"/>
          <w:color w:val="000000" w:themeColor="text1"/>
        </w:rPr>
      </w:pPr>
      <w:r w:rsidRPr="00DE7A04">
        <w:rPr>
          <w:rFonts w:cstheme="minorHAnsi"/>
          <w:color w:val="000000" w:themeColor="text1"/>
        </w:rPr>
        <w:t>In case of continued input of a VPA, the system will display an error message notifying the user about their mistake.</w:t>
      </w:r>
    </w:p>
    <w:p w14:paraId="37B0BD53" w14:textId="77777777" w:rsidR="00DE7A04" w:rsidRPr="00DE7A04" w:rsidRDefault="00DE7A04" w:rsidP="00DE7A04">
      <w:pPr>
        <w:spacing w:after="0"/>
        <w:rPr>
          <w:rFonts w:cstheme="minorHAnsi"/>
          <w:color w:val="000000" w:themeColor="text1"/>
        </w:rPr>
      </w:pPr>
      <w:r w:rsidRPr="00DE7A04">
        <w:rPr>
          <w:rFonts w:cstheme="minorHAnsi"/>
          <w:color w:val="000000" w:themeColor="text1"/>
        </w:rPr>
        <w:t>UPI System</w:t>
      </w:r>
    </w:p>
    <w:p w14:paraId="125BED9A" w14:textId="77777777" w:rsidR="00DE7A04" w:rsidRPr="00DE7A04" w:rsidRDefault="00DE7A04" w:rsidP="00DE7A04">
      <w:pPr>
        <w:pStyle w:val="ListParagraph"/>
        <w:numPr>
          <w:ilvl w:val="0"/>
          <w:numId w:val="43"/>
        </w:numPr>
        <w:spacing w:after="0" w:line="259" w:lineRule="auto"/>
        <w:rPr>
          <w:rFonts w:cstheme="minorHAnsi"/>
          <w:color w:val="000000" w:themeColor="text1"/>
        </w:rPr>
      </w:pPr>
      <w:r w:rsidRPr="00DE7A04">
        <w:rPr>
          <w:rFonts w:cstheme="minorHAnsi"/>
          <w:color w:val="000000" w:themeColor="text1"/>
        </w:rPr>
        <w:t>The UPI Menu is displayed by the system, presenting the user with a range of options related to UPI.</w:t>
      </w:r>
    </w:p>
    <w:p w14:paraId="6BB6D541" w14:textId="77777777" w:rsidR="00DE7A04" w:rsidRPr="00DE7A04" w:rsidRDefault="00DE7A04" w:rsidP="00DE7A04">
      <w:pPr>
        <w:pStyle w:val="ListParagraph"/>
        <w:numPr>
          <w:ilvl w:val="0"/>
          <w:numId w:val="43"/>
        </w:numPr>
        <w:spacing w:after="0" w:line="259" w:lineRule="auto"/>
        <w:rPr>
          <w:rFonts w:cstheme="minorHAnsi"/>
          <w:color w:val="000000" w:themeColor="text1"/>
        </w:rPr>
      </w:pPr>
      <w:r w:rsidRPr="00DE7A04">
        <w:rPr>
          <w:rFonts w:cstheme="minorHAnsi"/>
          <w:color w:val="000000" w:themeColor="text1"/>
        </w:rPr>
        <w:t>To initiate a transfer, the user selects the option from the choices.</w:t>
      </w:r>
    </w:p>
    <w:p w14:paraId="6020142D" w14:textId="77777777" w:rsidR="00DE7A04" w:rsidRPr="00DE7A04" w:rsidRDefault="00DE7A04" w:rsidP="00DE7A04">
      <w:pPr>
        <w:pStyle w:val="ListParagraph"/>
        <w:numPr>
          <w:ilvl w:val="0"/>
          <w:numId w:val="43"/>
        </w:numPr>
        <w:spacing w:after="0" w:line="259" w:lineRule="auto"/>
        <w:rPr>
          <w:rFonts w:cstheme="minorHAnsi"/>
          <w:color w:val="000000" w:themeColor="text1"/>
        </w:rPr>
      </w:pPr>
      <w:r w:rsidRPr="00DE7A04">
        <w:rPr>
          <w:rFonts w:cstheme="minorHAnsi"/>
          <w:color w:val="000000" w:themeColor="text1"/>
        </w:rPr>
        <w:t>Next, the system brings up a screen specifically designed for UPI transfers. Here, the user needs to provide all the details for the transfer.</w:t>
      </w:r>
    </w:p>
    <w:p w14:paraId="49B2DC09" w14:textId="77777777" w:rsidR="00DE7A04" w:rsidRPr="00DE7A04" w:rsidRDefault="00DE7A04" w:rsidP="00DE7A04">
      <w:pPr>
        <w:pStyle w:val="ListParagraph"/>
        <w:numPr>
          <w:ilvl w:val="0"/>
          <w:numId w:val="43"/>
        </w:numPr>
        <w:spacing w:after="0" w:line="259" w:lineRule="auto"/>
        <w:rPr>
          <w:rFonts w:cstheme="minorHAnsi"/>
          <w:color w:val="000000" w:themeColor="text1"/>
        </w:rPr>
      </w:pPr>
      <w:r w:rsidRPr="00DE7A04">
        <w:rPr>
          <w:rFonts w:cstheme="minorHAnsi"/>
          <w:color w:val="000000" w:themeColor="text1"/>
        </w:rPr>
        <w:t>At this stage, the system prompts the user to decide whether they want to transfer funds to a Virtual Private Address (VPA) or directly to a bank account.</w:t>
      </w:r>
    </w:p>
    <w:p w14:paraId="6DB02F5E" w14:textId="77777777" w:rsidR="00DE7A04" w:rsidRPr="00DE7A04" w:rsidRDefault="00DE7A04" w:rsidP="00DE7A04">
      <w:pPr>
        <w:pStyle w:val="ListParagraph"/>
        <w:numPr>
          <w:ilvl w:val="0"/>
          <w:numId w:val="43"/>
        </w:numPr>
        <w:spacing w:after="0" w:line="259" w:lineRule="auto"/>
        <w:rPr>
          <w:rFonts w:cstheme="minorHAnsi"/>
          <w:color w:val="000000" w:themeColor="text1"/>
        </w:rPr>
      </w:pPr>
      <w:r w:rsidRPr="00DE7A04">
        <w:rPr>
          <w:rFonts w:cstheme="minorHAnsi"/>
          <w:color w:val="000000" w:themeColor="text1"/>
        </w:rPr>
        <w:t>Based on their choice, the user inputs either the recipient's VPA or bank account details along with any required information for the transfer.</w:t>
      </w:r>
    </w:p>
    <w:p w14:paraId="1B160AC8" w14:textId="77777777" w:rsidR="00DE7A04" w:rsidRPr="00DE7A04" w:rsidRDefault="00DE7A04" w:rsidP="00DE7A04">
      <w:pPr>
        <w:pStyle w:val="ListParagraph"/>
        <w:numPr>
          <w:ilvl w:val="0"/>
          <w:numId w:val="43"/>
        </w:numPr>
        <w:spacing w:after="0" w:line="259" w:lineRule="auto"/>
        <w:rPr>
          <w:rFonts w:cstheme="minorHAnsi"/>
          <w:color w:val="000000" w:themeColor="text1"/>
        </w:rPr>
      </w:pPr>
      <w:r w:rsidRPr="00DE7A04">
        <w:rPr>
          <w:rFonts w:cstheme="minorHAnsi"/>
          <w:color w:val="000000" w:themeColor="text1"/>
        </w:rPr>
        <w:t>Once all details are entered, it's time for payment review and authorization. The user carefully reviews their payment information before confirming it. Once confirmed, a payment instruction is sent to the UPI system.</w:t>
      </w:r>
    </w:p>
    <w:p w14:paraId="37A86835" w14:textId="77777777" w:rsidR="00DE7A04" w:rsidRPr="00DE7A04" w:rsidRDefault="00DE7A04" w:rsidP="00DE7A04">
      <w:pPr>
        <w:pStyle w:val="ListParagraph"/>
        <w:numPr>
          <w:ilvl w:val="0"/>
          <w:numId w:val="43"/>
        </w:numPr>
        <w:spacing w:after="0" w:line="259" w:lineRule="auto"/>
        <w:rPr>
          <w:rFonts w:cstheme="minorHAnsi"/>
          <w:color w:val="000000" w:themeColor="text1"/>
        </w:rPr>
      </w:pPr>
      <w:r w:rsidRPr="00DE7A04">
        <w:rPr>
          <w:rFonts w:cstheme="minorHAnsi"/>
          <w:color w:val="000000" w:themeColor="text1"/>
        </w:rPr>
        <w:t>The UPI system processes the transaction. Successfully transfers funds to the recipient. A confirmation message is then displayed to assure the user that their transaction has been completed successfully.</w:t>
      </w:r>
    </w:p>
    <w:p w14:paraId="52B29304" w14:textId="77777777" w:rsidR="00DE7A04" w:rsidRPr="00DE7A04" w:rsidRDefault="00DE7A04" w:rsidP="00DE7A04">
      <w:pPr>
        <w:pStyle w:val="ListParagraph"/>
        <w:numPr>
          <w:ilvl w:val="0"/>
          <w:numId w:val="43"/>
        </w:numPr>
        <w:spacing w:after="0" w:line="259" w:lineRule="auto"/>
        <w:rPr>
          <w:rFonts w:cstheme="minorHAnsi"/>
          <w:color w:val="000000" w:themeColor="text1"/>
        </w:rPr>
      </w:pPr>
      <w:r w:rsidRPr="00DE7A04">
        <w:rPr>
          <w:rFonts w:cstheme="minorHAnsi"/>
          <w:color w:val="000000" w:themeColor="text1"/>
        </w:rPr>
        <w:t>With that, we reach an end to this transaction process. The user can choose either to exit or proceed with another action if desired.</w:t>
      </w:r>
    </w:p>
    <w:p w14:paraId="27BEF186" w14:textId="77777777" w:rsidR="00DE7A04" w:rsidRPr="00DE7A04" w:rsidRDefault="00DE7A04" w:rsidP="00DE7A04">
      <w:pPr>
        <w:spacing w:after="0"/>
        <w:rPr>
          <w:rFonts w:cstheme="minorHAnsi"/>
          <w:color w:val="000000" w:themeColor="text1"/>
        </w:rPr>
      </w:pPr>
      <w:r w:rsidRPr="00DE7A04">
        <w:rPr>
          <w:rFonts w:cstheme="minorHAnsi"/>
          <w:color w:val="000000" w:themeColor="text1"/>
        </w:rPr>
        <w:t>Payee</w:t>
      </w:r>
    </w:p>
    <w:p w14:paraId="634458D3" w14:textId="77777777" w:rsidR="00DE7A04" w:rsidRPr="00DE7A04" w:rsidRDefault="00DE7A04" w:rsidP="00DE7A04">
      <w:pPr>
        <w:pStyle w:val="ListParagraph"/>
        <w:numPr>
          <w:ilvl w:val="0"/>
          <w:numId w:val="44"/>
        </w:numPr>
        <w:spacing w:after="0" w:line="259" w:lineRule="auto"/>
        <w:rPr>
          <w:rFonts w:cstheme="minorHAnsi"/>
          <w:color w:val="000000" w:themeColor="text1"/>
        </w:rPr>
      </w:pPr>
      <w:r w:rsidRPr="00DE7A04">
        <w:rPr>
          <w:rFonts w:cstheme="minorHAnsi"/>
          <w:color w:val="000000" w:themeColor="text1"/>
        </w:rPr>
        <w:t>The UPI money transfer screen appears on the system, allowing users to start a money transfer using the UPI platform.</w:t>
      </w:r>
    </w:p>
    <w:p w14:paraId="50108ADE" w14:textId="77777777" w:rsidR="00DE7A04" w:rsidRPr="00DE7A04" w:rsidRDefault="00DE7A04" w:rsidP="00DE7A04">
      <w:pPr>
        <w:pStyle w:val="ListParagraph"/>
        <w:numPr>
          <w:ilvl w:val="0"/>
          <w:numId w:val="44"/>
        </w:numPr>
        <w:spacing w:after="0" w:line="259" w:lineRule="auto"/>
        <w:rPr>
          <w:rFonts w:cstheme="minorHAnsi"/>
          <w:color w:val="000000" w:themeColor="text1"/>
        </w:rPr>
      </w:pPr>
      <w:r w:rsidRPr="00DE7A04">
        <w:rPr>
          <w:rFonts w:cstheme="minorHAnsi"/>
          <w:color w:val="000000" w:themeColor="text1"/>
        </w:rPr>
        <w:t>Next, the user selects the recipient of the transfer. They can choose either a Virtual Payment Address (VPA) or a domestic bank account as the payee.</w:t>
      </w:r>
    </w:p>
    <w:p w14:paraId="25AC35ED" w14:textId="77777777" w:rsidR="00DE7A04" w:rsidRPr="00DE7A04" w:rsidRDefault="00DE7A04" w:rsidP="00DE7A04">
      <w:pPr>
        <w:pStyle w:val="ListParagraph"/>
        <w:numPr>
          <w:ilvl w:val="0"/>
          <w:numId w:val="44"/>
        </w:numPr>
        <w:spacing w:after="0" w:line="259" w:lineRule="auto"/>
        <w:rPr>
          <w:rFonts w:cstheme="minorHAnsi"/>
          <w:color w:val="000000" w:themeColor="text1"/>
        </w:rPr>
      </w:pPr>
      <w:r w:rsidRPr="00DE7A04">
        <w:rPr>
          <w:rFonts w:cstheme="minorHAnsi"/>
          <w:color w:val="000000" w:themeColor="text1"/>
        </w:rPr>
        <w:t xml:space="preserve">Once the payee is selected, the system shows their details. This step ensures that users can verify the recipient’s information before proceeding. </w:t>
      </w:r>
    </w:p>
    <w:p w14:paraId="5A9D7F51" w14:textId="77777777" w:rsidR="00DE7A04" w:rsidRPr="00DE7A04" w:rsidRDefault="00DE7A04" w:rsidP="00DE7A04">
      <w:pPr>
        <w:pStyle w:val="ListParagraph"/>
        <w:numPr>
          <w:ilvl w:val="0"/>
          <w:numId w:val="44"/>
        </w:numPr>
        <w:spacing w:after="0" w:line="259" w:lineRule="auto"/>
        <w:rPr>
          <w:rFonts w:cstheme="minorHAnsi"/>
          <w:color w:val="000000" w:themeColor="text1"/>
        </w:rPr>
      </w:pPr>
      <w:r w:rsidRPr="00DE7A04">
        <w:rPr>
          <w:rFonts w:cstheme="minorHAnsi"/>
          <w:color w:val="000000" w:themeColor="text1"/>
        </w:rPr>
        <w:t>In this step, users provide transaction details.</w:t>
      </w:r>
    </w:p>
    <w:p w14:paraId="672A256F" w14:textId="77777777" w:rsidR="00DE7A04" w:rsidRPr="00DE7A04" w:rsidRDefault="00DE7A04" w:rsidP="00DE7A04">
      <w:pPr>
        <w:pStyle w:val="ListParagraph"/>
        <w:numPr>
          <w:ilvl w:val="0"/>
          <w:numId w:val="44"/>
        </w:numPr>
        <w:spacing w:after="0" w:line="259" w:lineRule="auto"/>
        <w:rPr>
          <w:rFonts w:cstheme="minorHAnsi"/>
          <w:color w:val="000000" w:themeColor="text1"/>
        </w:rPr>
      </w:pPr>
      <w:r w:rsidRPr="00DE7A04">
        <w:rPr>
          <w:rFonts w:cstheme="minorHAnsi"/>
          <w:color w:val="000000" w:themeColor="text1"/>
        </w:rPr>
        <w:t>Source VPA: This is the VPA from which funds will be debited.</w:t>
      </w:r>
    </w:p>
    <w:p w14:paraId="56EAF973" w14:textId="77777777" w:rsidR="00DE7A04" w:rsidRPr="00DE7A04" w:rsidRDefault="00DE7A04" w:rsidP="00DE7A04">
      <w:pPr>
        <w:pStyle w:val="ListParagraph"/>
        <w:numPr>
          <w:ilvl w:val="0"/>
          <w:numId w:val="44"/>
        </w:numPr>
        <w:spacing w:after="0" w:line="259" w:lineRule="auto"/>
        <w:rPr>
          <w:rFonts w:cstheme="minorHAnsi"/>
          <w:color w:val="000000" w:themeColor="text1"/>
        </w:rPr>
      </w:pPr>
      <w:r w:rsidRPr="00DE7A04">
        <w:rPr>
          <w:rFonts w:cstheme="minorHAnsi"/>
          <w:color w:val="000000" w:themeColor="text1"/>
        </w:rPr>
        <w:t>Amount: The sum they want to transfer to the payee.</w:t>
      </w:r>
    </w:p>
    <w:p w14:paraId="0F70A0B9" w14:textId="77777777" w:rsidR="00DE7A04" w:rsidRPr="00DE7A04" w:rsidRDefault="00DE7A04" w:rsidP="00DE7A04">
      <w:pPr>
        <w:pStyle w:val="Heading2"/>
        <w:spacing w:before="0"/>
        <w:rPr>
          <w:rFonts w:asciiTheme="minorHAnsi" w:hAnsiTheme="minorHAnsi" w:cstheme="minorHAnsi"/>
          <w:b w:val="0"/>
          <w:color w:val="000000" w:themeColor="text1"/>
          <w:sz w:val="22"/>
          <w:szCs w:val="22"/>
        </w:rPr>
      </w:pPr>
      <w:bookmarkStart w:id="24" w:name="_Toc148025994"/>
      <w:bookmarkStart w:id="25" w:name="_Toc148034553"/>
      <w:bookmarkStart w:id="26" w:name="_Toc152866982"/>
      <w:r w:rsidRPr="00DE7A04">
        <w:rPr>
          <w:rFonts w:asciiTheme="minorHAnsi" w:hAnsiTheme="minorHAnsi" w:cstheme="minorHAnsi"/>
          <w:b w:val="0"/>
          <w:color w:val="000000" w:themeColor="text1"/>
          <w:sz w:val="22"/>
          <w:szCs w:val="22"/>
        </w:rPr>
        <w:t xml:space="preserve">Adding </w:t>
      </w:r>
      <w:bookmarkEnd w:id="24"/>
      <w:r w:rsidRPr="00DE7A04">
        <w:rPr>
          <w:rFonts w:asciiTheme="minorHAnsi" w:hAnsiTheme="minorHAnsi" w:cstheme="minorHAnsi"/>
          <w:b w:val="0"/>
          <w:color w:val="000000" w:themeColor="text1"/>
          <w:sz w:val="22"/>
          <w:szCs w:val="22"/>
        </w:rPr>
        <w:t>Recipient</w:t>
      </w:r>
      <w:bookmarkEnd w:id="25"/>
      <w:bookmarkEnd w:id="26"/>
    </w:p>
    <w:p w14:paraId="6ED29AEB" w14:textId="77777777" w:rsidR="00DE7A04" w:rsidRPr="00DE7A04" w:rsidRDefault="00DE7A04" w:rsidP="00DE7A04">
      <w:pPr>
        <w:pStyle w:val="ListParagraph"/>
        <w:numPr>
          <w:ilvl w:val="0"/>
          <w:numId w:val="45"/>
        </w:numPr>
        <w:spacing w:after="0" w:line="259" w:lineRule="auto"/>
        <w:rPr>
          <w:rFonts w:cstheme="minorHAnsi"/>
          <w:color w:val="000000" w:themeColor="text1"/>
        </w:rPr>
      </w:pPr>
      <w:r w:rsidRPr="00DE7A04">
        <w:rPr>
          <w:rFonts w:cstheme="minorHAnsi"/>
          <w:color w:val="000000" w:themeColor="text1"/>
        </w:rPr>
        <w:t>The process starts by selecting the option to add a contact or recipient to the list. This indicates the user’s intention to save contact information.</w:t>
      </w:r>
    </w:p>
    <w:p w14:paraId="208E0EAD" w14:textId="77777777" w:rsidR="00DE7A04" w:rsidRPr="00DE7A04" w:rsidRDefault="00DE7A04" w:rsidP="00DE7A04">
      <w:pPr>
        <w:pStyle w:val="ListParagraph"/>
        <w:numPr>
          <w:ilvl w:val="0"/>
          <w:numId w:val="45"/>
        </w:numPr>
        <w:spacing w:after="0" w:line="259" w:lineRule="auto"/>
        <w:rPr>
          <w:rFonts w:cstheme="minorHAnsi"/>
          <w:color w:val="000000" w:themeColor="text1"/>
        </w:rPr>
      </w:pPr>
      <w:r w:rsidRPr="00DE7A04">
        <w:rPr>
          <w:rFonts w:cstheme="minorHAnsi"/>
          <w:color w:val="000000" w:themeColor="text1"/>
        </w:rPr>
        <w:t>Next, the user is prompted to input details such as the name, email address or phone number of the contact.</w:t>
      </w:r>
    </w:p>
    <w:p w14:paraId="04D5CC82" w14:textId="77777777" w:rsidR="00DE7A04" w:rsidRPr="00DE7A04" w:rsidRDefault="00DE7A04" w:rsidP="00DE7A04">
      <w:pPr>
        <w:pStyle w:val="ListParagraph"/>
        <w:numPr>
          <w:ilvl w:val="0"/>
          <w:numId w:val="45"/>
        </w:numPr>
        <w:spacing w:after="0" w:line="259" w:lineRule="auto"/>
        <w:rPr>
          <w:rFonts w:cstheme="minorHAnsi"/>
          <w:color w:val="000000" w:themeColor="text1"/>
        </w:rPr>
      </w:pPr>
      <w:r w:rsidRPr="00DE7A04">
        <w:rPr>
          <w:rFonts w:cstheme="minorHAnsi"/>
          <w:color w:val="000000" w:themeColor="text1"/>
        </w:rPr>
        <w:t>To ensure security and authenticity, a verification code is sent to the user via SMS or call. This step confirms that the user has access to the provided phone number and verifies their authentication.</w:t>
      </w:r>
    </w:p>
    <w:p w14:paraId="1913398C" w14:textId="77777777" w:rsidR="00DE7A04" w:rsidRPr="00DE7A04" w:rsidRDefault="00DE7A04" w:rsidP="00DE7A04">
      <w:pPr>
        <w:pStyle w:val="ListParagraph"/>
        <w:numPr>
          <w:ilvl w:val="0"/>
          <w:numId w:val="45"/>
        </w:numPr>
        <w:spacing w:after="0" w:line="259" w:lineRule="auto"/>
        <w:rPr>
          <w:rFonts w:cstheme="minorHAnsi"/>
          <w:color w:val="000000" w:themeColor="text1"/>
        </w:rPr>
      </w:pPr>
      <w:r w:rsidRPr="00DE7A04">
        <w:rPr>
          <w:rFonts w:cstheme="minorHAnsi"/>
          <w:color w:val="000000" w:themeColor="text1"/>
        </w:rPr>
        <w:t>Once the user enters the code correctly, they can proceed with adding the recipient to their contact list. However, if an incorrect code is entered, an error message appears. The system then offers an option to resend the code for another verification attempt.</w:t>
      </w:r>
    </w:p>
    <w:p w14:paraId="11936AAE" w14:textId="77777777" w:rsidR="00DE7A04" w:rsidRPr="00DE7A04" w:rsidRDefault="00DE7A04" w:rsidP="00DE7A04">
      <w:pPr>
        <w:pStyle w:val="ListParagraph"/>
        <w:numPr>
          <w:ilvl w:val="0"/>
          <w:numId w:val="45"/>
        </w:numPr>
        <w:spacing w:after="0" w:line="259" w:lineRule="auto"/>
        <w:rPr>
          <w:rFonts w:cstheme="minorHAnsi"/>
          <w:color w:val="000000" w:themeColor="text1"/>
        </w:rPr>
      </w:pPr>
      <w:r w:rsidRPr="00DE7A04">
        <w:rPr>
          <w:rFonts w:cstheme="minorHAnsi"/>
          <w:color w:val="000000" w:themeColor="text1"/>
        </w:rPr>
        <w:t>Finally, after validating and entering the security code, the recipient's information is stored in the user's contact list.</w:t>
      </w:r>
    </w:p>
    <w:p w14:paraId="5F705F3D" w14:textId="77777777" w:rsidR="00DE7A04" w:rsidRPr="00DE7A04" w:rsidRDefault="00DE7A04" w:rsidP="00DE7A04">
      <w:pPr>
        <w:pStyle w:val="ListParagraph"/>
        <w:numPr>
          <w:ilvl w:val="0"/>
          <w:numId w:val="45"/>
        </w:numPr>
        <w:spacing w:after="0" w:line="259" w:lineRule="auto"/>
        <w:rPr>
          <w:rFonts w:cstheme="minorHAnsi"/>
          <w:color w:val="000000" w:themeColor="text1"/>
        </w:rPr>
      </w:pPr>
      <w:r w:rsidRPr="00DE7A04">
        <w:rPr>
          <w:rFonts w:cstheme="minorHAnsi"/>
          <w:color w:val="000000" w:themeColor="text1"/>
        </w:rPr>
        <w:t>The process concludes once this step is completed.</w:t>
      </w:r>
    </w:p>
    <w:p w14:paraId="4EBFCA0D" w14:textId="4D6564E6" w:rsidR="00BD6E6F" w:rsidRPr="00DE7A04" w:rsidRDefault="005A1B45" w:rsidP="00F64303">
      <w:pPr>
        <w:pStyle w:val="Heading1"/>
        <w:rPr>
          <w:rFonts w:asciiTheme="minorHAnsi" w:hAnsiTheme="minorHAnsi" w:cstheme="minorHAnsi"/>
        </w:rPr>
      </w:pPr>
      <w:bookmarkStart w:id="27" w:name="_Toc152866983"/>
      <w:r w:rsidRPr="00DE7A04">
        <w:rPr>
          <w:rFonts w:asciiTheme="minorHAnsi" w:hAnsiTheme="minorHAnsi" w:cstheme="minorHAnsi"/>
        </w:rPr>
        <w:lastRenderedPageBreak/>
        <w:t>POSSIBLE SOLUTION OPTIONS</w:t>
      </w:r>
      <w:bookmarkEnd w:id="27"/>
    </w:p>
    <w:p w14:paraId="0425728F" w14:textId="6542CD03" w:rsidR="00BD5EB7" w:rsidRPr="00DE7A04" w:rsidRDefault="00BD5EB7" w:rsidP="00BD5EB7">
      <w:pPr>
        <w:rPr>
          <w:rFonts w:cstheme="minorHAnsi"/>
        </w:rPr>
      </w:pPr>
      <w:r w:rsidRPr="00DE7A04">
        <w:rPr>
          <w:rFonts w:cstheme="minorHAnsi"/>
        </w:rPr>
        <w:t>This presents three main solution options.</w:t>
      </w:r>
    </w:p>
    <w:p w14:paraId="34FCDB03" w14:textId="2B60AA0F" w:rsidR="00DA0C94" w:rsidRPr="00DE7A04" w:rsidRDefault="00DA0C94" w:rsidP="00BD5EB7">
      <w:pPr>
        <w:rPr>
          <w:rFonts w:cstheme="minorHAnsi"/>
        </w:rPr>
      </w:pPr>
      <w:r w:rsidRPr="00DE7A04">
        <w:rPr>
          <w:rFonts w:cstheme="minorHAnsi"/>
          <w:b/>
          <w:bCs/>
        </w:rPr>
        <w:t xml:space="preserve">Solution #1: </w:t>
      </w:r>
      <w:r w:rsidRPr="00DE7A04">
        <w:rPr>
          <w:rFonts w:cstheme="minorHAnsi"/>
        </w:rPr>
        <w:t xml:space="preserve">Add the UPI option to the existing Scotia Bank mobile app (highlighted). This solution integrates the Unified Payments Interface (UPI) into the existing Scotia Bank mobile app. </w:t>
      </w:r>
    </w:p>
    <w:p w14:paraId="10E55C2E" w14:textId="6FF195F2" w:rsidR="00DA0C94" w:rsidRPr="00DE7A04" w:rsidRDefault="00DA0C94" w:rsidP="00BD5EB7">
      <w:pPr>
        <w:rPr>
          <w:rFonts w:cstheme="minorHAnsi"/>
          <w:b/>
          <w:bCs/>
        </w:rPr>
      </w:pPr>
      <w:r w:rsidRPr="00DE7A04">
        <w:rPr>
          <w:rFonts w:cstheme="minorHAnsi"/>
          <w:b/>
          <w:bCs/>
        </w:rPr>
        <w:t>Solution #</w:t>
      </w:r>
      <w:r w:rsidR="00DE7A04" w:rsidRPr="00DE7A04">
        <w:rPr>
          <w:rFonts w:cstheme="minorHAnsi"/>
          <w:b/>
          <w:bCs/>
        </w:rPr>
        <w:t>2</w:t>
      </w:r>
      <w:r w:rsidR="00DE7A04">
        <w:rPr>
          <w:rFonts w:cstheme="minorHAnsi"/>
          <w:b/>
          <w:bCs/>
        </w:rPr>
        <w:t>:</w:t>
      </w:r>
      <w:r w:rsidR="00DE7A04" w:rsidRPr="00DE7A04">
        <w:rPr>
          <w:rFonts w:cstheme="minorHAnsi"/>
        </w:rPr>
        <w:t xml:space="preserve"> Launch</w:t>
      </w:r>
      <w:r w:rsidRPr="00DE7A04">
        <w:rPr>
          <w:rFonts w:cstheme="minorHAnsi"/>
        </w:rPr>
        <w:t xml:space="preserve"> a separate UPI application. This solution involves creating a new standalone app specifically for UPI transactions.</w:t>
      </w:r>
      <w:r w:rsidRPr="00DE7A04">
        <w:rPr>
          <w:rFonts w:cstheme="minorHAnsi"/>
          <w:b/>
          <w:bCs/>
        </w:rPr>
        <w:t xml:space="preserve"> </w:t>
      </w:r>
      <w:r w:rsidRPr="00DE7A04">
        <w:rPr>
          <w:rFonts w:cstheme="minorHAnsi"/>
        </w:rPr>
        <w:t>It may offer a dedicated user experience focused on UPI but requires additional development, marketing, and maintenance resources. There are also challenges in integrating with existing banking infrastructure, leading to a fragmented customer experience</w:t>
      </w:r>
    </w:p>
    <w:p w14:paraId="47139886" w14:textId="221254A2" w:rsidR="005A1B45" w:rsidRPr="00DE7A04" w:rsidRDefault="00DA0C94" w:rsidP="00BD5EB7">
      <w:pPr>
        <w:rPr>
          <w:rFonts w:cstheme="minorHAnsi"/>
        </w:rPr>
      </w:pPr>
      <w:r w:rsidRPr="00DE7A04">
        <w:rPr>
          <w:rFonts w:cstheme="minorHAnsi"/>
          <w:b/>
          <w:bCs/>
        </w:rPr>
        <w:t>Solution #3 - Do Nothing</w:t>
      </w:r>
      <w:r w:rsidR="00DE7A04">
        <w:rPr>
          <w:rFonts w:cstheme="minorHAnsi"/>
        </w:rPr>
        <w:t xml:space="preserve">: </w:t>
      </w:r>
      <w:r w:rsidRPr="00DE7A04">
        <w:rPr>
          <w:rFonts w:cstheme="minorHAnsi"/>
        </w:rPr>
        <w:t>This approach entails maintaining the current banking system without adopting UPI and using Interac as the primary digital payment method. This conservative approach avoids the costs and risks of implementing a new payment system. However, it may result in customer dissatisfaction due to the need for more modern payment options, potential erosion of the customer base, and the risk of falling behind in a competitive market.</w:t>
      </w:r>
    </w:p>
    <w:p w14:paraId="1E0190D1" w14:textId="77777777" w:rsidR="005A1B45" w:rsidRDefault="005A1B45" w:rsidP="00BD5EB7">
      <w:pPr>
        <w:rPr>
          <w:rFonts w:cstheme="minorHAnsi"/>
        </w:rPr>
      </w:pPr>
    </w:p>
    <w:p w14:paraId="0F565844" w14:textId="77777777" w:rsidR="00DE7A04" w:rsidRPr="00DE7A04" w:rsidRDefault="00DE7A04" w:rsidP="00DE7A04">
      <w:pPr>
        <w:pStyle w:val="Heading1"/>
        <w:rPr>
          <w:rFonts w:asciiTheme="minorHAnsi" w:hAnsiTheme="minorHAnsi" w:cstheme="minorHAnsi"/>
        </w:rPr>
      </w:pPr>
      <w:bookmarkStart w:id="28" w:name="_Toc152268488"/>
      <w:bookmarkStart w:id="29" w:name="_Toc152866984"/>
      <w:r w:rsidRPr="00DE7A04">
        <w:rPr>
          <w:rFonts w:asciiTheme="minorHAnsi" w:hAnsiTheme="minorHAnsi" w:cstheme="minorHAnsi"/>
        </w:rPr>
        <w:t>EVALUATION CRITERIA</w:t>
      </w:r>
      <w:bookmarkEnd w:id="29"/>
    </w:p>
    <w:p w14:paraId="7E84D847" w14:textId="77777777" w:rsidR="00DE7A04" w:rsidRPr="00DE7A04" w:rsidRDefault="00DE7A04" w:rsidP="00DE7A04">
      <w:pPr>
        <w:pStyle w:val="Heading2"/>
        <w:rPr>
          <w:rFonts w:asciiTheme="minorHAnsi" w:hAnsiTheme="minorHAnsi" w:cstheme="minorHAnsi"/>
        </w:rPr>
      </w:pPr>
      <w:bookmarkStart w:id="30" w:name="_Toc152866985"/>
      <w:r w:rsidRPr="00DE7A04">
        <w:rPr>
          <w:rFonts w:asciiTheme="minorHAnsi" w:hAnsiTheme="minorHAnsi" w:cstheme="minorHAnsi"/>
        </w:rPr>
        <w:t>Evaluation of Solution 1 - Adding the UPI Option in the Existing Scotia Bank Mobile App</w:t>
      </w:r>
      <w:bookmarkEnd w:id="28"/>
      <w:bookmarkEnd w:id="30"/>
      <w:r w:rsidRPr="00DE7A04">
        <w:rPr>
          <w:rFonts w:asciiTheme="minorHAnsi" w:hAnsiTheme="minorHAnsi" w:cstheme="minorHAnsi"/>
        </w:rPr>
        <w:t xml:space="preserve"> </w:t>
      </w:r>
    </w:p>
    <w:p w14:paraId="496A291C" w14:textId="77777777" w:rsidR="00DE7A04" w:rsidRPr="00DE7A04" w:rsidRDefault="00DE7A04" w:rsidP="00DE7A04">
      <w:pPr>
        <w:numPr>
          <w:ilvl w:val="0"/>
          <w:numId w:val="35"/>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Scalability: </w:t>
      </w:r>
      <w:r w:rsidRPr="00DE7A04">
        <w:rPr>
          <w:rFonts w:eastAsia="Times New Roman" w:cstheme="minorHAnsi"/>
          <w:color w:val="0E101A"/>
          <w:kern w:val="0"/>
          <w14:ligatures w14:val="none"/>
        </w:rPr>
        <w:t>Solution 1's modular architecture makes expanding to handle a rising user base and more transactions simple without completely redesigning the system.</w:t>
      </w:r>
    </w:p>
    <w:p w14:paraId="08B7E0D5" w14:textId="77777777" w:rsidR="00DE7A04" w:rsidRPr="00DE7A04" w:rsidRDefault="00DE7A04" w:rsidP="00DE7A04">
      <w:pPr>
        <w:numPr>
          <w:ilvl w:val="0"/>
          <w:numId w:val="35"/>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Profitability: </w:t>
      </w:r>
      <w:r w:rsidRPr="00DE7A04">
        <w:rPr>
          <w:rFonts w:eastAsia="Times New Roman" w:cstheme="minorHAnsi"/>
          <w:color w:val="0E101A"/>
          <w:kern w:val="0"/>
          <w14:ligatures w14:val="none"/>
        </w:rPr>
        <w:t> Incorporating UPI into the Scotia Bank app leverages the current user base to boost transaction volume and fee income, augmenting the service's overall profitability.</w:t>
      </w:r>
    </w:p>
    <w:p w14:paraId="1138EDB3" w14:textId="77777777" w:rsidR="00DE7A04" w:rsidRPr="00DE7A04" w:rsidRDefault="00DE7A04" w:rsidP="00DE7A04">
      <w:pPr>
        <w:numPr>
          <w:ilvl w:val="0"/>
          <w:numId w:val="35"/>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User Acceptance: </w:t>
      </w:r>
      <w:r w:rsidRPr="00DE7A04">
        <w:rPr>
          <w:rFonts w:eastAsia="Times New Roman" w:cstheme="minorHAnsi"/>
          <w:color w:val="0E101A"/>
          <w:kern w:val="0"/>
          <w14:ligatures w14:val="none"/>
        </w:rPr>
        <w:t>High user acceptability is expected when a user-focused design combines a real-time validation system, a guided interface that goes step-by-step, and a seamless user experience.</w:t>
      </w:r>
    </w:p>
    <w:p w14:paraId="5003A6D8" w14:textId="77777777" w:rsidR="00DE7A04" w:rsidRPr="00DE7A04" w:rsidRDefault="00DE7A04" w:rsidP="00DE7A04">
      <w:pPr>
        <w:numPr>
          <w:ilvl w:val="0"/>
          <w:numId w:val="35"/>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Cost: </w:t>
      </w:r>
      <w:r w:rsidRPr="00DE7A04">
        <w:rPr>
          <w:rFonts w:eastAsia="Times New Roman" w:cstheme="minorHAnsi"/>
          <w:color w:val="0E101A"/>
          <w:kern w:val="0"/>
          <w14:ligatures w14:val="none"/>
        </w:rPr>
        <w:t> Because Solution 1 builds on the current app architecture, it is less expensive than creating a new platform from the ground up.</w:t>
      </w:r>
    </w:p>
    <w:p w14:paraId="37249CDD" w14:textId="77777777" w:rsidR="00DE7A04" w:rsidRPr="00DE7A04" w:rsidRDefault="00DE7A04" w:rsidP="00DE7A04">
      <w:pPr>
        <w:numPr>
          <w:ilvl w:val="0"/>
          <w:numId w:val="35"/>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Accuracy: </w:t>
      </w:r>
      <w:r w:rsidRPr="00DE7A04">
        <w:rPr>
          <w:rFonts w:eastAsia="Times New Roman" w:cstheme="minorHAnsi"/>
          <w:color w:val="0E101A"/>
          <w:kern w:val="0"/>
          <w14:ligatures w14:val="none"/>
        </w:rPr>
        <w:t>Since errors are less likely to occur and user trust is increased, the system's real-time input validation guarantees excellent transaction accuracy.</w:t>
      </w:r>
    </w:p>
    <w:p w14:paraId="12A28F72" w14:textId="77777777" w:rsidR="00DE7A04" w:rsidRPr="00DE7A04" w:rsidRDefault="00DE7A04" w:rsidP="00DE7A04">
      <w:pPr>
        <w:numPr>
          <w:ilvl w:val="0"/>
          <w:numId w:val="35"/>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Compatibility: </w:t>
      </w:r>
      <w:r w:rsidRPr="00DE7A04">
        <w:rPr>
          <w:rFonts w:eastAsia="Times New Roman" w:cstheme="minorHAnsi"/>
          <w:color w:val="0E101A"/>
          <w:kern w:val="0"/>
          <w14:ligatures w14:val="none"/>
        </w:rPr>
        <w:t>Solution 1 ensures continuous compatibility with existing systems and procedures by adding features to the present app.</w:t>
      </w:r>
    </w:p>
    <w:p w14:paraId="0165D4FF" w14:textId="77777777" w:rsidR="00DE7A04" w:rsidRPr="00DE7A04" w:rsidRDefault="00DE7A04" w:rsidP="00DE7A04">
      <w:pPr>
        <w:numPr>
          <w:ilvl w:val="0"/>
          <w:numId w:val="35"/>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Performance and Responsiveness: </w:t>
      </w:r>
      <w:r w:rsidRPr="00DE7A04">
        <w:rPr>
          <w:rFonts w:eastAsia="Times New Roman" w:cstheme="minorHAnsi"/>
          <w:color w:val="0E101A"/>
          <w:kern w:val="0"/>
          <w14:ligatures w14:val="none"/>
        </w:rPr>
        <w:t>The solution focuses on performance optimization, implying that the software will be quick and responsive, resulting in a great user experience.</w:t>
      </w:r>
    </w:p>
    <w:p w14:paraId="3AA8E02D" w14:textId="77777777" w:rsidR="00DE7A04" w:rsidRPr="00DE7A04" w:rsidRDefault="00DE7A04" w:rsidP="00DE7A04">
      <w:pPr>
        <w:numPr>
          <w:ilvl w:val="0"/>
          <w:numId w:val="35"/>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Stakeholder Satisfaction: </w:t>
      </w:r>
      <w:r w:rsidRPr="00DE7A04">
        <w:rPr>
          <w:rFonts w:eastAsia="Times New Roman" w:cstheme="minorHAnsi"/>
          <w:color w:val="0E101A"/>
          <w:kern w:val="0"/>
          <w14:ligatures w14:val="none"/>
        </w:rPr>
        <w:t> A well-executed UPI integration is intended to match the demands of diverse stakeholders, ranging from customers seeking convenience to shareholders seeking financial rewards, resulting in high stakeholder satisfaction.</w:t>
      </w:r>
    </w:p>
    <w:p w14:paraId="7BACF842" w14:textId="77777777" w:rsidR="00DE7A04" w:rsidRPr="00DE7A04" w:rsidRDefault="00DE7A04" w:rsidP="00DE7A04">
      <w:pPr>
        <w:pStyle w:val="Heading2"/>
        <w:rPr>
          <w:rFonts w:asciiTheme="minorHAnsi" w:eastAsia="Times New Roman" w:hAnsiTheme="minorHAnsi" w:cstheme="minorHAnsi"/>
        </w:rPr>
      </w:pPr>
    </w:p>
    <w:p w14:paraId="35BD0672" w14:textId="77777777" w:rsidR="00DE7A04" w:rsidRPr="00DE7A04" w:rsidRDefault="00DE7A04" w:rsidP="00DE7A04">
      <w:pPr>
        <w:pStyle w:val="Heading2"/>
        <w:rPr>
          <w:rFonts w:asciiTheme="minorHAnsi" w:hAnsiTheme="minorHAnsi" w:cstheme="minorHAnsi"/>
        </w:rPr>
      </w:pPr>
      <w:bookmarkStart w:id="31" w:name="_Toc152268489"/>
      <w:bookmarkStart w:id="32" w:name="_Toc152866986"/>
      <w:r w:rsidRPr="00DE7A04">
        <w:rPr>
          <w:rFonts w:asciiTheme="minorHAnsi" w:hAnsiTheme="minorHAnsi" w:cstheme="minorHAnsi"/>
        </w:rPr>
        <w:t>Evaluation of Solution 2 - Launching an Independent UPI Application</w:t>
      </w:r>
      <w:bookmarkEnd w:id="31"/>
      <w:bookmarkEnd w:id="32"/>
    </w:p>
    <w:p w14:paraId="2FAD10AB" w14:textId="77777777" w:rsidR="00DE7A04" w:rsidRPr="00DE7A04" w:rsidRDefault="00DE7A04" w:rsidP="00DE7A04">
      <w:pPr>
        <w:spacing w:after="0" w:line="240" w:lineRule="auto"/>
        <w:rPr>
          <w:rFonts w:eastAsia="Times New Roman" w:cstheme="minorHAnsi"/>
          <w:color w:val="0E101A"/>
          <w:kern w:val="0"/>
          <w:sz w:val="24"/>
          <w:szCs w:val="24"/>
          <w14:ligatures w14:val="none"/>
        </w:rPr>
      </w:pPr>
    </w:p>
    <w:p w14:paraId="1D652E04" w14:textId="77777777" w:rsidR="00DE7A04" w:rsidRPr="00DE7A04" w:rsidRDefault="00DE7A04" w:rsidP="00DE7A04">
      <w:pPr>
        <w:numPr>
          <w:ilvl w:val="0"/>
          <w:numId w:val="34"/>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Scalability:</w:t>
      </w:r>
      <w:r w:rsidRPr="00DE7A04">
        <w:rPr>
          <w:rFonts w:eastAsia="Times New Roman" w:cstheme="minorHAnsi"/>
          <w:color w:val="0E101A"/>
          <w:kern w:val="0"/>
          <w14:ligatures w14:val="none"/>
        </w:rPr>
        <w:t> Starting from the ground up, the app's infrastructure may face initial scalability challenges as user adoption grows.</w:t>
      </w:r>
    </w:p>
    <w:p w14:paraId="4DA30447" w14:textId="77777777" w:rsidR="00DE7A04" w:rsidRPr="00DE7A04" w:rsidRDefault="00DE7A04" w:rsidP="00DE7A04">
      <w:pPr>
        <w:numPr>
          <w:ilvl w:val="0"/>
          <w:numId w:val="34"/>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Profitability:</w:t>
      </w:r>
      <w:r w:rsidRPr="00DE7A04">
        <w:rPr>
          <w:rFonts w:eastAsia="Times New Roman" w:cstheme="minorHAnsi"/>
          <w:color w:val="0E101A"/>
          <w:kern w:val="0"/>
          <w14:ligatures w14:val="none"/>
        </w:rPr>
        <w:t> Despite the potential for long-term income growth, high upfront research and marketing costs may delay profitability.</w:t>
      </w:r>
    </w:p>
    <w:p w14:paraId="01E7F3CF" w14:textId="77777777" w:rsidR="00DE7A04" w:rsidRPr="00DE7A04" w:rsidRDefault="00DE7A04" w:rsidP="00DE7A04">
      <w:pPr>
        <w:numPr>
          <w:ilvl w:val="0"/>
          <w:numId w:val="34"/>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User Acceptance:</w:t>
      </w:r>
      <w:r w:rsidRPr="00DE7A04">
        <w:rPr>
          <w:rFonts w:eastAsia="Times New Roman" w:cstheme="minorHAnsi"/>
          <w:color w:val="0E101A"/>
          <w:kern w:val="0"/>
          <w14:ligatures w14:val="none"/>
        </w:rPr>
        <w:t> The app's user experience and distinctive features that set it apart from rivals will be critical factors in determining its popularity with users.</w:t>
      </w:r>
    </w:p>
    <w:p w14:paraId="3A8101C6" w14:textId="77777777" w:rsidR="00DE7A04" w:rsidRPr="00DE7A04" w:rsidRDefault="00DE7A04" w:rsidP="00DE7A04">
      <w:pPr>
        <w:numPr>
          <w:ilvl w:val="0"/>
          <w:numId w:val="34"/>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lastRenderedPageBreak/>
        <w:t>Cost:</w:t>
      </w:r>
      <w:r w:rsidRPr="00DE7A04">
        <w:rPr>
          <w:rFonts w:eastAsia="Times New Roman" w:cstheme="minorHAnsi"/>
          <w:color w:val="0E101A"/>
          <w:kern w:val="0"/>
          <w14:ligatures w14:val="none"/>
        </w:rPr>
        <w:t>  A standalone app requires a significant financial commitment because of the costs associated with development, infrastructure, and user acquisition.</w:t>
      </w:r>
    </w:p>
    <w:p w14:paraId="022DDDE8" w14:textId="77777777" w:rsidR="00DE7A04" w:rsidRPr="00DE7A04" w:rsidRDefault="00DE7A04" w:rsidP="00DE7A04">
      <w:pPr>
        <w:numPr>
          <w:ilvl w:val="0"/>
          <w:numId w:val="34"/>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Accuracy:</w:t>
      </w:r>
      <w:r w:rsidRPr="00DE7A04">
        <w:rPr>
          <w:rFonts w:eastAsia="Times New Roman" w:cstheme="minorHAnsi"/>
          <w:color w:val="0E101A"/>
          <w:kern w:val="0"/>
          <w14:ligatures w14:val="none"/>
        </w:rPr>
        <w:t> The app may have more issues initially because it is a new product, which could compromise transaction accuracy until it is fixed through updates.</w:t>
      </w:r>
    </w:p>
    <w:p w14:paraId="34A6B0A6" w14:textId="77777777" w:rsidR="00DE7A04" w:rsidRPr="00DE7A04" w:rsidRDefault="00DE7A04" w:rsidP="00DE7A04">
      <w:pPr>
        <w:numPr>
          <w:ilvl w:val="0"/>
          <w:numId w:val="34"/>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Compatibility:</w:t>
      </w:r>
      <w:r w:rsidRPr="00DE7A04">
        <w:rPr>
          <w:rFonts w:eastAsia="Times New Roman" w:cstheme="minorHAnsi"/>
          <w:color w:val="0E101A"/>
          <w:kern w:val="0"/>
          <w14:ligatures w14:val="none"/>
        </w:rPr>
        <w:t> It will take a lot of resources to make sure the app functions on different devices and operating systems.</w:t>
      </w:r>
    </w:p>
    <w:p w14:paraId="79D39FF4" w14:textId="77777777" w:rsidR="00DE7A04" w:rsidRPr="00DE7A04" w:rsidRDefault="00DE7A04" w:rsidP="00DE7A04">
      <w:pPr>
        <w:numPr>
          <w:ilvl w:val="0"/>
          <w:numId w:val="34"/>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Performance and Responsiveness:</w:t>
      </w:r>
      <w:r w:rsidRPr="00DE7A04">
        <w:rPr>
          <w:rFonts w:eastAsia="Times New Roman" w:cstheme="minorHAnsi"/>
          <w:color w:val="0E101A"/>
          <w:kern w:val="0"/>
          <w14:ligatures w14:val="none"/>
        </w:rPr>
        <w:t> While maintaining good performance as the programme grows may be complex, optimizing for it from the start is essential.</w:t>
      </w:r>
    </w:p>
    <w:p w14:paraId="46AC47B4" w14:textId="77777777" w:rsidR="00DE7A04" w:rsidRPr="00DE7A04" w:rsidRDefault="00DE7A04" w:rsidP="00DE7A04">
      <w:pPr>
        <w:numPr>
          <w:ilvl w:val="0"/>
          <w:numId w:val="34"/>
        </w:numPr>
        <w:spacing w:after="0" w:line="240" w:lineRule="auto"/>
        <w:rPr>
          <w:rFonts w:eastAsia="Times New Roman" w:cstheme="minorHAnsi"/>
          <w:color w:val="0E101A"/>
          <w:kern w:val="0"/>
          <w14:ligatures w14:val="none"/>
        </w:rPr>
      </w:pPr>
      <w:r w:rsidRPr="00DE7A04">
        <w:rPr>
          <w:rFonts w:eastAsia="Times New Roman" w:cstheme="minorHAnsi"/>
          <w:b/>
          <w:bCs/>
          <w:color w:val="0E101A"/>
          <w:kern w:val="0"/>
          <w14:ligatures w14:val="none"/>
        </w:rPr>
        <w:t>Stakeholder Satisfaction:</w:t>
      </w:r>
      <w:r w:rsidRPr="00DE7A04">
        <w:rPr>
          <w:rFonts w:eastAsia="Times New Roman" w:cstheme="minorHAnsi"/>
          <w:color w:val="0E101A"/>
          <w:kern w:val="0"/>
          <w14:ligatures w14:val="none"/>
        </w:rPr>
        <w:t> Although the software has the potential to generate significant returns over the long term, stakeholders may be wary due to the associated risks and expenses.</w:t>
      </w:r>
    </w:p>
    <w:p w14:paraId="5A47AC2A" w14:textId="77777777" w:rsidR="00DE7A04" w:rsidRPr="00DE7A04" w:rsidRDefault="00DE7A04" w:rsidP="00DE7A04">
      <w:pPr>
        <w:rPr>
          <w:rFonts w:cstheme="minorHAnsi"/>
        </w:rPr>
      </w:pPr>
    </w:p>
    <w:p w14:paraId="6332B4A6" w14:textId="77777777" w:rsidR="00DE7A04" w:rsidRPr="00DE7A04" w:rsidRDefault="00DE7A04" w:rsidP="00DE7A04">
      <w:pPr>
        <w:rPr>
          <w:rFonts w:cstheme="minorHAnsi"/>
        </w:rPr>
      </w:pPr>
    </w:p>
    <w:p w14:paraId="2B4921F7" w14:textId="77777777" w:rsidR="00DE7A04" w:rsidRPr="00DE7A04" w:rsidRDefault="00DE7A04" w:rsidP="00DE7A04">
      <w:pPr>
        <w:pStyle w:val="Heading2"/>
        <w:rPr>
          <w:rFonts w:asciiTheme="minorHAnsi" w:eastAsia="Times New Roman" w:hAnsiTheme="minorHAnsi" w:cstheme="minorHAnsi"/>
        </w:rPr>
      </w:pPr>
      <w:bookmarkStart w:id="33" w:name="_Toc152268490"/>
      <w:bookmarkStart w:id="34" w:name="_Toc152866987"/>
      <w:r w:rsidRPr="00DE7A04">
        <w:rPr>
          <w:rFonts w:asciiTheme="minorHAnsi" w:eastAsia="Times New Roman" w:hAnsiTheme="minorHAnsi" w:cstheme="minorHAnsi"/>
        </w:rPr>
        <w:t>Evaluation Criteria Table</w:t>
      </w:r>
      <w:bookmarkEnd w:id="33"/>
      <w:bookmarkEnd w:id="34"/>
    </w:p>
    <w:p w14:paraId="2FA8DC85" w14:textId="77777777" w:rsidR="00DE7A04" w:rsidRPr="00DE7A04" w:rsidRDefault="00DE7A04" w:rsidP="00DE7A04">
      <w:pPr>
        <w:spacing w:after="0" w:line="240" w:lineRule="auto"/>
        <w:rPr>
          <w:rFonts w:eastAsia="Times New Roman" w:cstheme="minorHAnsi"/>
          <w:color w:val="0E101A"/>
          <w:kern w:val="0"/>
          <w:sz w:val="24"/>
          <w:szCs w:val="24"/>
          <w14:ligatures w14:val="none"/>
        </w:rPr>
      </w:pPr>
    </w:p>
    <w:tbl>
      <w:tblPr>
        <w:tblW w:w="8543" w:type="dxa"/>
        <w:tblLook w:val="04A0" w:firstRow="1" w:lastRow="0" w:firstColumn="1" w:lastColumn="0" w:noHBand="0" w:noVBand="1"/>
      </w:tblPr>
      <w:tblGrid>
        <w:gridCol w:w="3722"/>
        <w:gridCol w:w="1668"/>
        <w:gridCol w:w="1461"/>
        <w:gridCol w:w="1692"/>
      </w:tblGrid>
      <w:tr w:rsidR="00DE7A04" w:rsidRPr="00DE7A04" w14:paraId="6716BBA1" w14:textId="77777777" w:rsidTr="004E1103">
        <w:trPr>
          <w:trHeight w:val="333"/>
        </w:trPr>
        <w:tc>
          <w:tcPr>
            <w:tcW w:w="37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20A158" w14:textId="77777777" w:rsidR="00DE7A04" w:rsidRPr="00DE7A04" w:rsidRDefault="00DE7A04" w:rsidP="004E1103">
            <w:pPr>
              <w:spacing w:after="0" w:line="240" w:lineRule="auto"/>
              <w:rPr>
                <w:rFonts w:eastAsia="Times New Roman" w:cstheme="minorHAnsi"/>
                <w:b/>
                <w:bCs/>
                <w:color w:val="000000"/>
                <w:kern w:val="0"/>
                <w:sz w:val="24"/>
                <w:szCs w:val="24"/>
                <w14:ligatures w14:val="none"/>
              </w:rPr>
            </w:pPr>
            <w:r w:rsidRPr="00DE7A04">
              <w:rPr>
                <w:rFonts w:eastAsia="Times New Roman" w:cstheme="minorHAnsi"/>
                <w:b/>
                <w:bCs/>
                <w:color w:val="000000"/>
                <w:kern w:val="0"/>
                <w:sz w:val="24"/>
                <w:szCs w:val="24"/>
                <w14:ligatures w14:val="none"/>
              </w:rPr>
              <w:t>SOLUTION CRITERIA</w:t>
            </w:r>
          </w:p>
        </w:tc>
        <w:tc>
          <w:tcPr>
            <w:tcW w:w="1668" w:type="dxa"/>
            <w:tcBorders>
              <w:top w:val="single" w:sz="4" w:space="0" w:color="auto"/>
              <w:left w:val="nil"/>
              <w:bottom w:val="single" w:sz="4" w:space="0" w:color="auto"/>
              <w:right w:val="single" w:sz="4" w:space="0" w:color="auto"/>
            </w:tcBorders>
            <w:shd w:val="clear" w:color="auto" w:fill="auto"/>
            <w:noWrap/>
            <w:vAlign w:val="bottom"/>
            <w:hideMark/>
          </w:tcPr>
          <w:p w14:paraId="0ADAB4AB" w14:textId="77777777" w:rsidR="00DE7A04" w:rsidRPr="00DE7A04" w:rsidRDefault="00DE7A04" w:rsidP="004E1103">
            <w:pPr>
              <w:spacing w:after="0" w:line="240" w:lineRule="auto"/>
              <w:rPr>
                <w:rFonts w:eastAsia="Times New Roman" w:cstheme="minorHAnsi"/>
                <w:b/>
                <w:bCs/>
                <w:color w:val="000000"/>
                <w:kern w:val="0"/>
                <w:sz w:val="24"/>
                <w:szCs w:val="24"/>
                <w14:ligatures w14:val="none"/>
              </w:rPr>
            </w:pPr>
            <w:r w:rsidRPr="00DE7A04">
              <w:rPr>
                <w:rFonts w:eastAsia="Times New Roman" w:cstheme="minorHAnsi"/>
                <w:b/>
                <w:bCs/>
                <w:color w:val="000000"/>
                <w:kern w:val="0"/>
                <w:sz w:val="24"/>
                <w:szCs w:val="24"/>
                <w14:ligatures w14:val="none"/>
              </w:rPr>
              <w:t>SOLUTION 1</w:t>
            </w:r>
          </w:p>
        </w:tc>
        <w:tc>
          <w:tcPr>
            <w:tcW w:w="1461" w:type="dxa"/>
            <w:tcBorders>
              <w:top w:val="single" w:sz="4" w:space="0" w:color="auto"/>
              <w:left w:val="nil"/>
              <w:bottom w:val="single" w:sz="4" w:space="0" w:color="auto"/>
              <w:right w:val="single" w:sz="4" w:space="0" w:color="auto"/>
            </w:tcBorders>
            <w:shd w:val="clear" w:color="auto" w:fill="auto"/>
            <w:noWrap/>
            <w:vAlign w:val="bottom"/>
            <w:hideMark/>
          </w:tcPr>
          <w:p w14:paraId="0351B5CD" w14:textId="77777777" w:rsidR="00DE7A04" w:rsidRPr="00DE7A04" w:rsidRDefault="00DE7A04" w:rsidP="004E1103">
            <w:pPr>
              <w:spacing w:after="0" w:line="240" w:lineRule="auto"/>
              <w:rPr>
                <w:rFonts w:eastAsia="Times New Roman" w:cstheme="minorHAnsi"/>
                <w:b/>
                <w:bCs/>
                <w:color w:val="000000"/>
                <w:kern w:val="0"/>
                <w:sz w:val="24"/>
                <w:szCs w:val="24"/>
                <w14:ligatures w14:val="none"/>
              </w:rPr>
            </w:pPr>
            <w:r w:rsidRPr="00DE7A04">
              <w:rPr>
                <w:rFonts w:eastAsia="Times New Roman" w:cstheme="minorHAnsi"/>
                <w:b/>
                <w:bCs/>
                <w:color w:val="000000"/>
                <w:kern w:val="0"/>
                <w:sz w:val="24"/>
                <w:szCs w:val="24"/>
                <w14:ligatures w14:val="none"/>
              </w:rPr>
              <w:t>SOLUTION 2</w:t>
            </w:r>
          </w:p>
        </w:tc>
        <w:tc>
          <w:tcPr>
            <w:tcW w:w="1692" w:type="dxa"/>
            <w:tcBorders>
              <w:top w:val="single" w:sz="4" w:space="0" w:color="auto"/>
              <w:left w:val="nil"/>
              <w:bottom w:val="single" w:sz="4" w:space="0" w:color="auto"/>
              <w:right w:val="single" w:sz="4" w:space="0" w:color="auto"/>
            </w:tcBorders>
            <w:shd w:val="clear" w:color="auto" w:fill="auto"/>
            <w:noWrap/>
            <w:vAlign w:val="bottom"/>
            <w:hideMark/>
          </w:tcPr>
          <w:p w14:paraId="70B83D5B" w14:textId="77777777" w:rsidR="00DE7A04" w:rsidRPr="00DE7A04" w:rsidRDefault="00DE7A04" w:rsidP="004E1103">
            <w:pPr>
              <w:spacing w:after="0" w:line="240" w:lineRule="auto"/>
              <w:rPr>
                <w:rFonts w:eastAsia="Times New Roman" w:cstheme="minorHAnsi"/>
                <w:b/>
                <w:bCs/>
                <w:color w:val="000000"/>
                <w:kern w:val="0"/>
                <w:sz w:val="24"/>
                <w:szCs w:val="24"/>
                <w14:ligatures w14:val="none"/>
              </w:rPr>
            </w:pPr>
            <w:r w:rsidRPr="00DE7A04">
              <w:rPr>
                <w:rFonts w:eastAsia="Times New Roman" w:cstheme="minorHAnsi"/>
                <w:b/>
                <w:bCs/>
                <w:color w:val="000000"/>
                <w:kern w:val="0"/>
                <w:sz w:val="24"/>
                <w:szCs w:val="24"/>
                <w14:ligatures w14:val="none"/>
              </w:rPr>
              <w:t>SOLUTION 3</w:t>
            </w:r>
          </w:p>
        </w:tc>
      </w:tr>
      <w:tr w:rsidR="00DE7A04" w:rsidRPr="00DE7A04" w14:paraId="6AC357DD" w14:textId="77777777" w:rsidTr="004E1103">
        <w:trPr>
          <w:trHeight w:val="317"/>
        </w:trPr>
        <w:tc>
          <w:tcPr>
            <w:tcW w:w="3722" w:type="dxa"/>
            <w:tcBorders>
              <w:top w:val="nil"/>
              <w:left w:val="single" w:sz="4" w:space="0" w:color="auto"/>
              <w:bottom w:val="single" w:sz="4" w:space="0" w:color="auto"/>
              <w:right w:val="single" w:sz="4" w:space="0" w:color="auto"/>
            </w:tcBorders>
            <w:shd w:val="clear" w:color="auto" w:fill="auto"/>
            <w:noWrap/>
            <w:vAlign w:val="bottom"/>
            <w:hideMark/>
          </w:tcPr>
          <w:p w14:paraId="6E28EBB9" w14:textId="77777777" w:rsidR="00DE7A04" w:rsidRPr="00DE7A04" w:rsidRDefault="00DE7A04" w:rsidP="004E1103">
            <w:pPr>
              <w:spacing w:after="0" w:line="240" w:lineRule="auto"/>
              <w:rPr>
                <w:rFonts w:eastAsia="Times New Roman" w:cstheme="minorHAnsi"/>
                <w:color w:val="000000"/>
                <w:kern w:val="0"/>
                <w14:ligatures w14:val="none"/>
              </w:rPr>
            </w:pPr>
            <w:r w:rsidRPr="00DE7A04">
              <w:rPr>
                <w:rFonts w:eastAsia="Times New Roman" w:cstheme="minorHAnsi"/>
                <w:color w:val="000000"/>
                <w:kern w:val="0"/>
                <w14:ligatures w14:val="none"/>
              </w:rPr>
              <w:t>Scalability</w:t>
            </w:r>
          </w:p>
        </w:tc>
        <w:tc>
          <w:tcPr>
            <w:tcW w:w="1668" w:type="dxa"/>
            <w:tcBorders>
              <w:top w:val="nil"/>
              <w:left w:val="nil"/>
              <w:bottom w:val="single" w:sz="4" w:space="0" w:color="auto"/>
              <w:right w:val="single" w:sz="4" w:space="0" w:color="auto"/>
            </w:tcBorders>
            <w:shd w:val="clear" w:color="auto" w:fill="auto"/>
            <w:noWrap/>
            <w:vAlign w:val="bottom"/>
            <w:hideMark/>
          </w:tcPr>
          <w:p w14:paraId="32E8090D"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8</w:t>
            </w:r>
          </w:p>
        </w:tc>
        <w:tc>
          <w:tcPr>
            <w:tcW w:w="1461" w:type="dxa"/>
            <w:tcBorders>
              <w:top w:val="nil"/>
              <w:left w:val="nil"/>
              <w:bottom w:val="single" w:sz="4" w:space="0" w:color="auto"/>
              <w:right w:val="single" w:sz="4" w:space="0" w:color="auto"/>
            </w:tcBorders>
            <w:shd w:val="clear" w:color="auto" w:fill="auto"/>
            <w:noWrap/>
            <w:vAlign w:val="bottom"/>
            <w:hideMark/>
          </w:tcPr>
          <w:p w14:paraId="0AB0007B"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6</w:t>
            </w:r>
          </w:p>
        </w:tc>
        <w:tc>
          <w:tcPr>
            <w:tcW w:w="1692" w:type="dxa"/>
            <w:tcBorders>
              <w:top w:val="nil"/>
              <w:left w:val="nil"/>
              <w:bottom w:val="single" w:sz="4" w:space="0" w:color="auto"/>
              <w:right w:val="single" w:sz="4" w:space="0" w:color="auto"/>
            </w:tcBorders>
            <w:shd w:val="clear" w:color="auto" w:fill="auto"/>
            <w:noWrap/>
            <w:vAlign w:val="bottom"/>
            <w:hideMark/>
          </w:tcPr>
          <w:p w14:paraId="1D0F3079"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0</w:t>
            </w:r>
          </w:p>
        </w:tc>
      </w:tr>
      <w:tr w:rsidR="00DE7A04" w:rsidRPr="00DE7A04" w14:paraId="0DD70BC1" w14:textId="77777777" w:rsidTr="004E1103">
        <w:trPr>
          <w:trHeight w:val="317"/>
        </w:trPr>
        <w:tc>
          <w:tcPr>
            <w:tcW w:w="3722" w:type="dxa"/>
            <w:tcBorders>
              <w:top w:val="nil"/>
              <w:left w:val="single" w:sz="4" w:space="0" w:color="auto"/>
              <w:bottom w:val="single" w:sz="4" w:space="0" w:color="auto"/>
              <w:right w:val="single" w:sz="4" w:space="0" w:color="auto"/>
            </w:tcBorders>
            <w:shd w:val="clear" w:color="auto" w:fill="auto"/>
            <w:noWrap/>
            <w:vAlign w:val="bottom"/>
            <w:hideMark/>
          </w:tcPr>
          <w:p w14:paraId="630EA52E" w14:textId="77777777" w:rsidR="00DE7A04" w:rsidRPr="00DE7A04" w:rsidRDefault="00DE7A04" w:rsidP="004E1103">
            <w:pPr>
              <w:spacing w:after="0" w:line="240" w:lineRule="auto"/>
              <w:rPr>
                <w:rFonts w:eastAsia="Times New Roman" w:cstheme="minorHAnsi"/>
                <w:color w:val="000000"/>
                <w:kern w:val="0"/>
                <w14:ligatures w14:val="none"/>
              </w:rPr>
            </w:pPr>
            <w:r w:rsidRPr="00DE7A04">
              <w:rPr>
                <w:rFonts w:eastAsia="Times New Roman" w:cstheme="minorHAnsi"/>
                <w:color w:val="000000"/>
                <w:kern w:val="0"/>
                <w14:ligatures w14:val="none"/>
              </w:rPr>
              <w:t>Profitability</w:t>
            </w:r>
          </w:p>
        </w:tc>
        <w:tc>
          <w:tcPr>
            <w:tcW w:w="1668" w:type="dxa"/>
            <w:tcBorders>
              <w:top w:val="nil"/>
              <w:left w:val="nil"/>
              <w:bottom w:val="single" w:sz="4" w:space="0" w:color="auto"/>
              <w:right w:val="single" w:sz="4" w:space="0" w:color="auto"/>
            </w:tcBorders>
            <w:shd w:val="clear" w:color="auto" w:fill="auto"/>
            <w:noWrap/>
            <w:vAlign w:val="bottom"/>
            <w:hideMark/>
          </w:tcPr>
          <w:p w14:paraId="43E3C521"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7</w:t>
            </w:r>
          </w:p>
        </w:tc>
        <w:tc>
          <w:tcPr>
            <w:tcW w:w="1461" w:type="dxa"/>
            <w:tcBorders>
              <w:top w:val="nil"/>
              <w:left w:val="nil"/>
              <w:bottom w:val="single" w:sz="4" w:space="0" w:color="auto"/>
              <w:right w:val="single" w:sz="4" w:space="0" w:color="auto"/>
            </w:tcBorders>
            <w:shd w:val="clear" w:color="auto" w:fill="auto"/>
            <w:noWrap/>
            <w:vAlign w:val="bottom"/>
            <w:hideMark/>
          </w:tcPr>
          <w:p w14:paraId="140E60A7"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5</w:t>
            </w:r>
          </w:p>
        </w:tc>
        <w:tc>
          <w:tcPr>
            <w:tcW w:w="1692" w:type="dxa"/>
            <w:tcBorders>
              <w:top w:val="nil"/>
              <w:left w:val="nil"/>
              <w:bottom w:val="single" w:sz="4" w:space="0" w:color="auto"/>
              <w:right w:val="single" w:sz="4" w:space="0" w:color="auto"/>
            </w:tcBorders>
            <w:shd w:val="clear" w:color="auto" w:fill="auto"/>
            <w:noWrap/>
            <w:vAlign w:val="bottom"/>
            <w:hideMark/>
          </w:tcPr>
          <w:p w14:paraId="069E9C18"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0</w:t>
            </w:r>
          </w:p>
        </w:tc>
      </w:tr>
      <w:tr w:rsidR="00DE7A04" w:rsidRPr="00DE7A04" w14:paraId="3FE589BF" w14:textId="77777777" w:rsidTr="004E1103">
        <w:trPr>
          <w:trHeight w:val="317"/>
        </w:trPr>
        <w:tc>
          <w:tcPr>
            <w:tcW w:w="3722" w:type="dxa"/>
            <w:tcBorders>
              <w:top w:val="nil"/>
              <w:left w:val="single" w:sz="4" w:space="0" w:color="auto"/>
              <w:bottom w:val="single" w:sz="4" w:space="0" w:color="auto"/>
              <w:right w:val="single" w:sz="4" w:space="0" w:color="auto"/>
            </w:tcBorders>
            <w:shd w:val="clear" w:color="auto" w:fill="auto"/>
            <w:noWrap/>
            <w:vAlign w:val="bottom"/>
            <w:hideMark/>
          </w:tcPr>
          <w:p w14:paraId="0DEAA616" w14:textId="5BDE5B37" w:rsidR="00DE7A04" w:rsidRPr="00DE7A04" w:rsidRDefault="00DE7A04" w:rsidP="004E1103">
            <w:pPr>
              <w:spacing w:after="0" w:line="240" w:lineRule="auto"/>
              <w:rPr>
                <w:rFonts w:eastAsia="Times New Roman" w:cstheme="minorHAnsi"/>
                <w:color w:val="000000"/>
                <w:kern w:val="0"/>
                <w14:ligatures w14:val="none"/>
              </w:rPr>
            </w:pPr>
            <w:r w:rsidRPr="00DE7A04">
              <w:rPr>
                <w:rFonts w:eastAsia="Times New Roman" w:cstheme="minorHAnsi"/>
                <w:color w:val="000000"/>
                <w:kern w:val="0"/>
                <w14:ligatures w14:val="none"/>
              </w:rPr>
              <w:t xml:space="preserve">User </w:t>
            </w:r>
            <w:r w:rsidR="00CF2124" w:rsidRPr="00DE7A04">
              <w:rPr>
                <w:rFonts w:eastAsia="Times New Roman" w:cstheme="minorHAnsi"/>
                <w:color w:val="000000"/>
                <w:kern w:val="0"/>
                <w14:ligatures w14:val="none"/>
              </w:rPr>
              <w:t>Acceptance</w:t>
            </w:r>
          </w:p>
        </w:tc>
        <w:tc>
          <w:tcPr>
            <w:tcW w:w="1668" w:type="dxa"/>
            <w:tcBorders>
              <w:top w:val="nil"/>
              <w:left w:val="nil"/>
              <w:bottom w:val="single" w:sz="4" w:space="0" w:color="auto"/>
              <w:right w:val="single" w:sz="4" w:space="0" w:color="auto"/>
            </w:tcBorders>
            <w:shd w:val="clear" w:color="auto" w:fill="auto"/>
            <w:noWrap/>
            <w:vAlign w:val="bottom"/>
            <w:hideMark/>
          </w:tcPr>
          <w:p w14:paraId="7DF24B97"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9</w:t>
            </w:r>
          </w:p>
        </w:tc>
        <w:tc>
          <w:tcPr>
            <w:tcW w:w="1461" w:type="dxa"/>
            <w:tcBorders>
              <w:top w:val="nil"/>
              <w:left w:val="nil"/>
              <w:bottom w:val="single" w:sz="4" w:space="0" w:color="auto"/>
              <w:right w:val="single" w:sz="4" w:space="0" w:color="auto"/>
            </w:tcBorders>
            <w:shd w:val="clear" w:color="auto" w:fill="auto"/>
            <w:noWrap/>
            <w:vAlign w:val="bottom"/>
            <w:hideMark/>
          </w:tcPr>
          <w:p w14:paraId="534AE97F"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6</w:t>
            </w:r>
          </w:p>
        </w:tc>
        <w:tc>
          <w:tcPr>
            <w:tcW w:w="1692" w:type="dxa"/>
            <w:tcBorders>
              <w:top w:val="nil"/>
              <w:left w:val="nil"/>
              <w:bottom w:val="single" w:sz="4" w:space="0" w:color="auto"/>
              <w:right w:val="single" w:sz="4" w:space="0" w:color="auto"/>
            </w:tcBorders>
            <w:shd w:val="clear" w:color="auto" w:fill="auto"/>
            <w:noWrap/>
            <w:vAlign w:val="bottom"/>
            <w:hideMark/>
          </w:tcPr>
          <w:p w14:paraId="7BECA0E6"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0</w:t>
            </w:r>
          </w:p>
        </w:tc>
      </w:tr>
      <w:tr w:rsidR="00DE7A04" w:rsidRPr="00DE7A04" w14:paraId="2587EBF9" w14:textId="77777777" w:rsidTr="004E1103">
        <w:trPr>
          <w:trHeight w:val="317"/>
        </w:trPr>
        <w:tc>
          <w:tcPr>
            <w:tcW w:w="3722" w:type="dxa"/>
            <w:tcBorders>
              <w:top w:val="nil"/>
              <w:left w:val="single" w:sz="4" w:space="0" w:color="auto"/>
              <w:bottom w:val="single" w:sz="4" w:space="0" w:color="auto"/>
              <w:right w:val="single" w:sz="4" w:space="0" w:color="auto"/>
            </w:tcBorders>
            <w:shd w:val="clear" w:color="auto" w:fill="auto"/>
            <w:noWrap/>
            <w:vAlign w:val="bottom"/>
            <w:hideMark/>
          </w:tcPr>
          <w:p w14:paraId="63E23755" w14:textId="77777777" w:rsidR="00DE7A04" w:rsidRPr="00DE7A04" w:rsidRDefault="00DE7A04" w:rsidP="004E1103">
            <w:pPr>
              <w:spacing w:after="0" w:line="240" w:lineRule="auto"/>
              <w:rPr>
                <w:rFonts w:eastAsia="Times New Roman" w:cstheme="minorHAnsi"/>
                <w:color w:val="000000"/>
                <w:kern w:val="0"/>
                <w14:ligatures w14:val="none"/>
              </w:rPr>
            </w:pPr>
            <w:r w:rsidRPr="00DE7A04">
              <w:rPr>
                <w:rFonts w:eastAsia="Times New Roman" w:cstheme="minorHAnsi"/>
                <w:color w:val="000000"/>
                <w:kern w:val="0"/>
                <w14:ligatures w14:val="none"/>
              </w:rPr>
              <w:t>Cost</w:t>
            </w:r>
          </w:p>
        </w:tc>
        <w:tc>
          <w:tcPr>
            <w:tcW w:w="1668" w:type="dxa"/>
            <w:tcBorders>
              <w:top w:val="nil"/>
              <w:left w:val="nil"/>
              <w:bottom w:val="single" w:sz="4" w:space="0" w:color="auto"/>
              <w:right w:val="single" w:sz="4" w:space="0" w:color="auto"/>
            </w:tcBorders>
            <w:shd w:val="clear" w:color="auto" w:fill="auto"/>
            <w:noWrap/>
            <w:vAlign w:val="bottom"/>
            <w:hideMark/>
          </w:tcPr>
          <w:p w14:paraId="787194A3"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7</w:t>
            </w:r>
          </w:p>
        </w:tc>
        <w:tc>
          <w:tcPr>
            <w:tcW w:w="1461" w:type="dxa"/>
            <w:tcBorders>
              <w:top w:val="nil"/>
              <w:left w:val="nil"/>
              <w:bottom w:val="single" w:sz="4" w:space="0" w:color="auto"/>
              <w:right w:val="single" w:sz="4" w:space="0" w:color="auto"/>
            </w:tcBorders>
            <w:shd w:val="clear" w:color="auto" w:fill="auto"/>
            <w:noWrap/>
            <w:vAlign w:val="bottom"/>
            <w:hideMark/>
          </w:tcPr>
          <w:p w14:paraId="38602C79"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4</w:t>
            </w:r>
          </w:p>
        </w:tc>
        <w:tc>
          <w:tcPr>
            <w:tcW w:w="1692" w:type="dxa"/>
            <w:tcBorders>
              <w:top w:val="nil"/>
              <w:left w:val="nil"/>
              <w:bottom w:val="single" w:sz="4" w:space="0" w:color="auto"/>
              <w:right w:val="single" w:sz="4" w:space="0" w:color="auto"/>
            </w:tcBorders>
            <w:shd w:val="clear" w:color="auto" w:fill="auto"/>
            <w:noWrap/>
            <w:vAlign w:val="bottom"/>
            <w:hideMark/>
          </w:tcPr>
          <w:p w14:paraId="5C96F027"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0</w:t>
            </w:r>
          </w:p>
        </w:tc>
      </w:tr>
      <w:tr w:rsidR="00DE7A04" w:rsidRPr="00DE7A04" w14:paraId="229E6B6A" w14:textId="77777777" w:rsidTr="004E1103">
        <w:trPr>
          <w:trHeight w:val="317"/>
        </w:trPr>
        <w:tc>
          <w:tcPr>
            <w:tcW w:w="3722" w:type="dxa"/>
            <w:tcBorders>
              <w:top w:val="nil"/>
              <w:left w:val="single" w:sz="4" w:space="0" w:color="auto"/>
              <w:bottom w:val="single" w:sz="4" w:space="0" w:color="auto"/>
              <w:right w:val="single" w:sz="4" w:space="0" w:color="auto"/>
            </w:tcBorders>
            <w:shd w:val="clear" w:color="auto" w:fill="auto"/>
            <w:noWrap/>
            <w:vAlign w:val="bottom"/>
            <w:hideMark/>
          </w:tcPr>
          <w:p w14:paraId="6A748732" w14:textId="77777777" w:rsidR="00DE7A04" w:rsidRPr="00DE7A04" w:rsidRDefault="00DE7A04" w:rsidP="004E1103">
            <w:pPr>
              <w:spacing w:after="0" w:line="240" w:lineRule="auto"/>
              <w:rPr>
                <w:rFonts w:eastAsia="Times New Roman" w:cstheme="minorHAnsi"/>
                <w:color w:val="000000"/>
                <w:kern w:val="0"/>
                <w14:ligatures w14:val="none"/>
              </w:rPr>
            </w:pPr>
            <w:r w:rsidRPr="00DE7A04">
              <w:rPr>
                <w:rFonts w:eastAsia="Times New Roman" w:cstheme="minorHAnsi"/>
                <w:color w:val="000000"/>
                <w:kern w:val="0"/>
                <w14:ligatures w14:val="none"/>
              </w:rPr>
              <w:t>Accuracy</w:t>
            </w:r>
          </w:p>
        </w:tc>
        <w:tc>
          <w:tcPr>
            <w:tcW w:w="1668" w:type="dxa"/>
            <w:tcBorders>
              <w:top w:val="nil"/>
              <w:left w:val="nil"/>
              <w:bottom w:val="single" w:sz="4" w:space="0" w:color="auto"/>
              <w:right w:val="single" w:sz="4" w:space="0" w:color="auto"/>
            </w:tcBorders>
            <w:shd w:val="clear" w:color="auto" w:fill="auto"/>
            <w:noWrap/>
            <w:vAlign w:val="bottom"/>
            <w:hideMark/>
          </w:tcPr>
          <w:p w14:paraId="13737DE8"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9</w:t>
            </w:r>
          </w:p>
        </w:tc>
        <w:tc>
          <w:tcPr>
            <w:tcW w:w="1461" w:type="dxa"/>
            <w:tcBorders>
              <w:top w:val="nil"/>
              <w:left w:val="nil"/>
              <w:bottom w:val="single" w:sz="4" w:space="0" w:color="auto"/>
              <w:right w:val="single" w:sz="4" w:space="0" w:color="auto"/>
            </w:tcBorders>
            <w:shd w:val="clear" w:color="auto" w:fill="auto"/>
            <w:noWrap/>
            <w:vAlign w:val="bottom"/>
            <w:hideMark/>
          </w:tcPr>
          <w:p w14:paraId="50B1E09B"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6</w:t>
            </w:r>
          </w:p>
        </w:tc>
        <w:tc>
          <w:tcPr>
            <w:tcW w:w="1692" w:type="dxa"/>
            <w:tcBorders>
              <w:top w:val="nil"/>
              <w:left w:val="nil"/>
              <w:bottom w:val="single" w:sz="4" w:space="0" w:color="auto"/>
              <w:right w:val="single" w:sz="4" w:space="0" w:color="auto"/>
            </w:tcBorders>
            <w:shd w:val="clear" w:color="auto" w:fill="auto"/>
            <w:noWrap/>
            <w:vAlign w:val="bottom"/>
            <w:hideMark/>
          </w:tcPr>
          <w:p w14:paraId="53028468"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0</w:t>
            </w:r>
          </w:p>
        </w:tc>
      </w:tr>
      <w:tr w:rsidR="00DE7A04" w:rsidRPr="00DE7A04" w14:paraId="39C42179" w14:textId="77777777" w:rsidTr="004E1103">
        <w:trPr>
          <w:trHeight w:val="317"/>
        </w:trPr>
        <w:tc>
          <w:tcPr>
            <w:tcW w:w="3722" w:type="dxa"/>
            <w:tcBorders>
              <w:top w:val="nil"/>
              <w:left w:val="single" w:sz="4" w:space="0" w:color="auto"/>
              <w:bottom w:val="single" w:sz="4" w:space="0" w:color="auto"/>
              <w:right w:val="single" w:sz="4" w:space="0" w:color="auto"/>
            </w:tcBorders>
            <w:shd w:val="clear" w:color="auto" w:fill="auto"/>
            <w:noWrap/>
            <w:vAlign w:val="bottom"/>
            <w:hideMark/>
          </w:tcPr>
          <w:p w14:paraId="328B8EFC" w14:textId="77777777" w:rsidR="00DE7A04" w:rsidRPr="00DE7A04" w:rsidRDefault="00DE7A04" w:rsidP="004E1103">
            <w:pPr>
              <w:spacing w:after="0" w:line="240" w:lineRule="auto"/>
              <w:rPr>
                <w:rFonts w:eastAsia="Times New Roman" w:cstheme="minorHAnsi"/>
                <w:color w:val="000000"/>
                <w:kern w:val="0"/>
                <w14:ligatures w14:val="none"/>
              </w:rPr>
            </w:pPr>
            <w:r w:rsidRPr="00DE7A04">
              <w:rPr>
                <w:rFonts w:eastAsia="Times New Roman" w:cstheme="minorHAnsi"/>
                <w:color w:val="000000"/>
                <w:kern w:val="0"/>
                <w14:ligatures w14:val="none"/>
              </w:rPr>
              <w:t>Compatibility</w:t>
            </w:r>
          </w:p>
        </w:tc>
        <w:tc>
          <w:tcPr>
            <w:tcW w:w="1668" w:type="dxa"/>
            <w:tcBorders>
              <w:top w:val="nil"/>
              <w:left w:val="nil"/>
              <w:bottom w:val="single" w:sz="4" w:space="0" w:color="auto"/>
              <w:right w:val="single" w:sz="4" w:space="0" w:color="auto"/>
            </w:tcBorders>
            <w:shd w:val="clear" w:color="auto" w:fill="auto"/>
            <w:noWrap/>
            <w:vAlign w:val="bottom"/>
            <w:hideMark/>
          </w:tcPr>
          <w:p w14:paraId="2EF92C58"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8</w:t>
            </w:r>
          </w:p>
        </w:tc>
        <w:tc>
          <w:tcPr>
            <w:tcW w:w="1461" w:type="dxa"/>
            <w:tcBorders>
              <w:top w:val="nil"/>
              <w:left w:val="nil"/>
              <w:bottom w:val="single" w:sz="4" w:space="0" w:color="auto"/>
              <w:right w:val="single" w:sz="4" w:space="0" w:color="auto"/>
            </w:tcBorders>
            <w:shd w:val="clear" w:color="auto" w:fill="auto"/>
            <w:noWrap/>
            <w:vAlign w:val="bottom"/>
            <w:hideMark/>
          </w:tcPr>
          <w:p w14:paraId="2826FACC"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5</w:t>
            </w:r>
          </w:p>
        </w:tc>
        <w:tc>
          <w:tcPr>
            <w:tcW w:w="1692" w:type="dxa"/>
            <w:tcBorders>
              <w:top w:val="nil"/>
              <w:left w:val="nil"/>
              <w:bottom w:val="single" w:sz="4" w:space="0" w:color="auto"/>
              <w:right w:val="single" w:sz="4" w:space="0" w:color="auto"/>
            </w:tcBorders>
            <w:shd w:val="clear" w:color="auto" w:fill="auto"/>
            <w:noWrap/>
            <w:vAlign w:val="bottom"/>
            <w:hideMark/>
          </w:tcPr>
          <w:p w14:paraId="7A701AE1"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0</w:t>
            </w:r>
          </w:p>
        </w:tc>
      </w:tr>
      <w:tr w:rsidR="00DE7A04" w:rsidRPr="00DE7A04" w14:paraId="31AFEB6E" w14:textId="77777777" w:rsidTr="004E1103">
        <w:trPr>
          <w:trHeight w:val="317"/>
        </w:trPr>
        <w:tc>
          <w:tcPr>
            <w:tcW w:w="3722" w:type="dxa"/>
            <w:tcBorders>
              <w:top w:val="nil"/>
              <w:left w:val="single" w:sz="4" w:space="0" w:color="auto"/>
              <w:bottom w:val="single" w:sz="4" w:space="0" w:color="auto"/>
              <w:right w:val="single" w:sz="4" w:space="0" w:color="auto"/>
            </w:tcBorders>
            <w:shd w:val="clear" w:color="auto" w:fill="auto"/>
            <w:noWrap/>
            <w:vAlign w:val="bottom"/>
            <w:hideMark/>
          </w:tcPr>
          <w:p w14:paraId="344502FD" w14:textId="77777777" w:rsidR="00DE7A04" w:rsidRPr="00DE7A04" w:rsidRDefault="00DE7A04" w:rsidP="004E1103">
            <w:pPr>
              <w:spacing w:after="0" w:line="240" w:lineRule="auto"/>
              <w:rPr>
                <w:rFonts w:eastAsia="Times New Roman" w:cstheme="minorHAnsi"/>
                <w:color w:val="000000"/>
                <w:kern w:val="0"/>
                <w14:ligatures w14:val="none"/>
              </w:rPr>
            </w:pPr>
            <w:r w:rsidRPr="00DE7A04">
              <w:rPr>
                <w:rFonts w:eastAsia="Times New Roman" w:cstheme="minorHAnsi"/>
                <w:color w:val="000000"/>
                <w:kern w:val="0"/>
                <w14:ligatures w14:val="none"/>
              </w:rPr>
              <w:t>Performance and Responsiveness</w:t>
            </w:r>
          </w:p>
        </w:tc>
        <w:tc>
          <w:tcPr>
            <w:tcW w:w="1668" w:type="dxa"/>
            <w:tcBorders>
              <w:top w:val="nil"/>
              <w:left w:val="nil"/>
              <w:bottom w:val="single" w:sz="4" w:space="0" w:color="auto"/>
              <w:right w:val="single" w:sz="4" w:space="0" w:color="auto"/>
            </w:tcBorders>
            <w:shd w:val="clear" w:color="auto" w:fill="auto"/>
            <w:noWrap/>
            <w:vAlign w:val="bottom"/>
            <w:hideMark/>
          </w:tcPr>
          <w:p w14:paraId="56906A31"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8</w:t>
            </w:r>
          </w:p>
        </w:tc>
        <w:tc>
          <w:tcPr>
            <w:tcW w:w="1461" w:type="dxa"/>
            <w:tcBorders>
              <w:top w:val="nil"/>
              <w:left w:val="nil"/>
              <w:bottom w:val="single" w:sz="4" w:space="0" w:color="auto"/>
              <w:right w:val="single" w:sz="4" w:space="0" w:color="auto"/>
            </w:tcBorders>
            <w:shd w:val="clear" w:color="auto" w:fill="auto"/>
            <w:noWrap/>
            <w:vAlign w:val="bottom"/>
            <w:hideMark/>
          </w:tcPr>
          <w:p w14:paraId="7D46C22C"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7</w:t>
            </w:r>
          </w:p>
        </w:tc>
        <w:tc>
          <w:tcPr>
            <w:tcW w:w="1692" w:type="dxa"/>
            <w:tcBorders>
              <w:top w:val="nil"/>
              <w:left w:val="nil"/>
              <w:bottom w:val="single" w:sz="4" w:space="0" w:color="auto"/>
              <w:right w:val="single" w:sz="4" w:space="0" w:color="auto"/>
            </w:tcBorders>
            <w:shd w:val="clear" w:color="auto" w:fill="auto"/>
            <w:noWrap/>
            <w:vAlign w:val="bottom"/>
            <w:hideMark/>
          </w:tcPr>
          <w:p w14:paraId="1E94132A"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0</w:t>
            </w:r>
          </w:p>
        </w:tc>
      </w:tr>
      <w:tr w:rsidR="00DE7A04" w:rsidRPr="00DE7A04" w14:paraId="6A0D90F0" w14:textId="77777777" w:rsidTr="004E1103">
        <w:trPr>
          <w:trHeight w:val="317"/>
        </w:trPr>
        <w:tc>
          <w:tcPr>
            <w:tcW w:w="3722" w:type="dxa"/>
            <w:tcBorders>
              <w:top w:val="nil"/>
              <w:left w:val="single" w:sz="4" w:space="0" w:color="auto"/>
              <w:bottom w:val="single" w:sz="4" w:space="0" w:color="auto"/>
              <w:right w:val="single" w:sz="4" w:space="0" w:color="auto"/>
            </w:tcBorders>
            <w:shd w:val="clear" w:color="auto" w:fill="auto"/>
            <w:noWrap/>
            <w:vAlign w:val="bottom"/>
            <w:hideMark/>
          </w:tcPr>
          <w:p w14:paraId="44E7A524" w14:textId="77777777" w:rsidR="00DE7A04" w:rsidRPr="00DE7A04" w:rsidRDefault="00DE7A04" w:rsidP="004E1103">
            <w:pPr>
              <w:spacing w:after="0" w:line="240" w:lineRule="auto"/>
              <w:rPr>
                <w:rFonts w:eastAsia="Times New Roman" w:cstheme="minorHAnsi"/>
                <w:color w:val="000000"/>
                <w:kern w:val="0"/>
                <w14:ligatures w14:val="none"/>
              </w:rPr>
            </w:pPr>
            <w:r w:rsidRPr="00DE7A04">
              <w:rPr>
                <w:rFonts w:eastAsia="Times New Roman" w:cstheme="minorHAnsi"/>
                <w:color w:val="000000"/>
                <w:kern w:val="0"/>
                <w14:ligatures w14:val="none"/>
              </w:rPr>
              <w:t>Stakeholder Satisfaction</w:t>
            </w:r>
          </w:p>
        </w:tc>
        <w:tc>
          <w:tcPr>
            <w:tcW w:w="1668" w:type="dxa"/>
            <w:tcBorders>
              <w:top w:val="nil"/>
              <w:left w:val="nil"/>
              <w:bottom w:val="single" w:sz="4" w:space="0" w:color="auto"/>
              <w:right w:val="single" w:sz="4" w:space="0" w:color="auto"/>
            </w:tcBorders>
            <w:shd w:val="clear" w:color="auto" w:fill="auto"/>
            <w:noWrap/>
            <w:vAlign w:val="bottom"/>
            <w:hideMark/>
          </w:tcPr>
          <w:p w14:paraId="05B7292D"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7</w:t>
            </w:r>
          </w:p>
        </w:tc>
        <w:tc>
          <w:tcPr>
            <w:tcW w:w="1461" w:type="dxa"/>
            <w:tcBorders>
              <w:top w:val="nil"/>
              <w:left w:val="nil"/>
              <w:bottom w:val="single" w:sz="4" w:space="0" w:color="auto"/>
              <w:right w:val="single" w:sz="4" w:space="0" w:color="auto"/>
            </w:tcBorders>
            <w:shd w:val="clear" w:color="auto" w:fill="auto"/>
            <w:noWrap/>
            <w:vAlign w:val="bottom"/>
            <w:hideMark/>
          </w:tcPr>
          <w:p w14:paraId="5EB367AE"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5</w:t>
            </w:r>
          </w:p>
        </w:tc>
        <w:tc>
          <w:tcPr>
            <w:tcW w:w="1692" w:type="dxa"/>
            <w:tcBorders>
              <w:top w:val="nil"/>
              <w:left w:val="nil"/>
              <w:bottom w:val="single" w:sz="4" w:space="0" w:color="auto"/>
              <w:right w:val="single" w:sz="4" w:space="0" w:color="auto"/>
            </w:tcBorders>
            <w:shd w:val="clear" w:color="auto" w:fill="auto"/>
            <w:noWrap/>
            <w:vAlign w:val="bottom"/>
            <w:hideMark/>
          </w:tcPr>
          <w:p w14:paraId="239D713A" w14:textId="77777777" w:rsidR="00DE7A04" w:rsidRPr="00DE7A04" w:rsidRDefault="00DE7A04" w:rsidP="004E1103">
            <w:pPr>
              <w:spacing w:after="0" w:line="240" w:lineRule="auto"/>
              <w:jc w:val="right"/>
              <w:rPr>
                <w:rFonts w:eastAsia="Times New Roman" w:cstheme="minorHAnsi"/>
                <w:color w:val="000000"/>
                <w:kern w:val="0"/>
                <w14:ligatures w14:val="none"/>
              </w:rPr>
            </w:pPr>
            <w:r w:rsidRPr="00DE7A04">
              <w:rPr>
                <w:rFonts w:eastAsia="Times New Roman" w:cstheme="minorHAnsi"/>
                <w:color w:val="000000"/>
                <w:kern w:val="0"/>
                <w14:ligatures w14:val="none"/>
              </w:rPr>
              <w:t>0</w:t>
            </w:r>
          </w:p>
        </w:tc>
      </w:tr>
      <w:tr w:rsidR="00DE7A04" w:rsidRPr="00DE7A04" w14:paraId="23BB455C" w14:textId="77777777" w:rsidTr="004E1103">
        <w:trPr>
          <w:trHeight w:val="317"/>
        </w:trPr>
        <w:tc>
          <w:tcPr>
            <w:tcW w:w="3722" w:type="dxa"/>
            <w:tcBorders>
              <w:top w:val="nil"/>
              <w:left w:val="single" w:sz="4" w:space="0" w:color="auto"/>
              <w:bottom w:val="single" w:sz="4" w:space="0" w:color="auto"/>
              <w:right w:val="single" w:sz="4" w:space="0" w:color="auto"/>
            </w:tcBorders>
            <w:shd w:val="clear" w:color="auto" w:fill="auto"/>
            <w:noWrap/>
            <w:vAlign w:val="bottom"/>
            <w:hideMark/>
          </w:tcPr>
          <w:p w14:paraId="257E4358" w14:textId="77777777" w:rsidR="00DE7A04" w:rsidRPr="00DE7A04" w:rsidRDefault="00DE7A04" w:rsidP="004E1103">
            <w:pPr>
              <w:spacing w:after="0" w:line="240" w:lineRule="auto"/>
              <w:rPr>
                <w:rFonts w:eastAsia="Times New Roman" w:cstheme="minorHAnsi"/>
                <w:b/>
                <w:bCs/>
                <w:color w:val="000000"/>
                <w:kern w:val="0"/>
                <w14:ligatures w14:val="none"/>
              </w:rPr>
            </w:pPr>
            <w:r w:rsidRPr="00DE7A04">
              <w:rPr>
                <w:rFonts w:eastAsia="Times New Roman" w:cstheme="minorHAnsi"/>
                <w:b/>
                <w:bCs/>
                <w:color w:val="000000"/>
                <w:kern w:val="0"/>
                <w14:ligatures w14:val="none"/>
              </w:rPr>
              <w:t>TOTAL</w:t>
            </w:r>
          </w:p>
        </w:tc>
        <w:tc>
          <w:tcPr>
            <w:tcW w:w="1668" w:type="dxa"/>
            <w:tcBorders>
              <w:top w:val="nil"/>
              <w:left w:val="nil"/>
              <w:bottom w:val="single" w:sz="4" w:space="0" w:color="auto"/>
              <w:right w:val="single" w:sz="4" w:space="0" w:color="auto"/>
            </w:tcBorders>
            <w:shd w:val="clear" w:color="auto" w:fill="auto"/>
            <w:noWrap/>
            <w:vAlign w:val="bottom"/>
            <w:hideMark/>
          </w:tcPr>
          <w:p w14:paraId="77EA5FFB" w14:textId="77777777" w:rsidR="00DE7A04" w:rsidRPr="00DE7A04" w:rsidRDefault="00DE7A04" w:rsidP="004E1103">
            <w:pPr>
              <w:spacing w:after="0" w:line="240" w:lineRule="auto"/>
              <w:jc w:val="right"/>
              <w:rPr>
                <w:rFonts w:eastAsia="Times New Roman" w:cstheme="minorHAnsi"/>
                <w:b/>
                <w:bCs/>
                <w:color w:val="000000"/>
                <w:kern w:val="0"/>
                <w14:ligatures w14:val="none"/>
              </w:rPr>
            </w:pPr>
            <w:r w:rsidRPr="00DE7A04">
              <w:rPr>
                <w:rFonts w:eastAsia="Times New Roman" w:cstheme="minorHAnsi"/>
                <w:b/>
                <w:bCs/>
                <w:color w:val="000000"/>
                <w:kern w:val="0"/>
                <w14:ligatures w14:val="none"/>
              </w:rPr>
              <w:t>63</w:t>
            </w:r>
          </w:p>
        </w:tc>
        <w:tc>
          <w:tcPr>
            <w:tcW w:w="1461" w:type="dxa"/>
            <w:tcBorders>
              <w:top w:val="nil"/>
              <w:left w:val="nil"/>
              <w:bottom w:val="single" w:sz="4" w:space="0" w:color="auto"/>
              <w:right w:val="single" w:sz="4" w:space="0" w:color="auto"/>
            </w:tcBorders>
            <w:shd w:val="clear" w:color="auto" w:fill="auto"/>
            <w:noWrap/>
            <w:vAlign w:val="bottom"/>
            <w:hideMark/>
          </w:tcPr>
          <w:p w14:paraId="7571184A" w14:textId="77777777" w:rsidR="00DE7A04" w:rsidRPr="00DE7A04" w:rsidRDefault="00DE7A04" w:rsidP="004E1103">
            <w:pPr>
              <w:spacing w:after="0" w:line="240" w:lineRule="auto"/>
              <w:jc w:val="right"/>
              <w:rPr>
                <w:rFonts w:eastAsia="Times New Roman" w:cstheme="minorHAnsi"/>
                <w:b/>
                <w:bCs/>
                <w:color w:val="000000"/>
                <w:kern w:val="0"/>
                <w14:ligatures w14:val="none"/>
              </w:rPr>
            </w:pPr>
            <w:r w:rsidRPr="00DE7A04">
              <w:rPr>
                <w:rFonts w:eastAsia="Times New Roman" w:cstheme="minorHAnsi"/>
                <w:b/>
                <w:bCs/>
                <w:color w:val="000000"/>
                <w:kern w:val="0"/>
                <w14:ligatures w14:val="none"/>
              </w:rPr>
              <w:t>44</w:t>
            </w:r>
          </w:p>
        </w:tc>
        <w:tc>
          <w:tcPr>
            <w:tcW w:w="1692" w:type="dxa"/>
            <w:tcBorders>
              <w:top w:val="nil"/>
              <w:left w:val="nil"/>
              <w:bottom w:val="single" w:sz="4" w:space="0" w:color="auto"/>
              <w:right w:val="single" w:sz="4" w:space="0" w:color="auto"/>
            </w:tcBorders>
            <w:shd w:val="clear" w:color="auto" w:fill="auto"/>
            <w:noWrap/>
            <w:vAlign w:val="bottom"/>
            <w:hideMark/>
          </w:tcPr>
          <w:p w14:paraId="0EBDD5AF" w14:textId="77777777" w:rsidR="00DE7A04" w:rsidRPr="00DE7A04" w:rsidRDefault="00DE7A04" w:rsidP="004E1103">
            <w:pPr>
              <w:spacing w:after="0" w:line="240" w:lineRule="auto"/>
              <w:jc w:val="right"/>
              <w:rPr>
                <w:rFonts w:eastAsia="Times New Roman" w:cstheme="minorHAnsi"/>
                <w:b/>
                <w:bCs/>
                <w:color w:val="000000"/>
                <w:kern w:val="0"/>
                <w14:ligatures w14:val="none"/>
              </w:rPr>
            </w:pPr>
            <w:r w:rsidRPr="00DE7A04">
              <w:rPr>
                <w:rFonts w:eastAsia="Times New Roman" w:cstheme="minorHAnsi"/>
                <w:b/>
                <w:bCs/>
                <w:color w:val="000000"/>
                <w:kern w:val="0"/>
                <w14:ligatures w14:val="none"/>
              </w:rPr>
              <w:t>0</w:t>
            </w:r>
          </w:p>
        </w:tc>
      </w:tr>
    </w:tbl>
    <w:p w14:paraId="6260A965" w14:textId="77777777" w:rsidR="00DE7A04" w:rsidRDefault="00DE7A04" w:rsidP="00DE7A04">
      <w:pPr>
        <w:rPr>
          <w:rFonts w:cstheme="minorHAnsi"/>
        </w:rPr>
      </w:pPr>
    </w:p>
    <w:p w14:paraId="075E48C8" w14:textId="77777777" w:rsidR="006F2CB6" w:rsidRDefault="006F2CB6" w:rsidP="00DE7A04">
      <w:pPr>
        <w:rPr>
          <w:rFonts w:cstheme="minorHAnsi"/>
        </w:rPr>
      </w:pPr>
    </w:p>
    <w:p w14:paraId="6B1AF017" w14:textId="77777777" w:rsidR="006F2CB6" w:rsidRPr="00DE7A04" w:rsidRDefault="006F2CB6" w:rsidP="00DE7A04">
      <w:pPr>
        <w:rPr>
          <w:rFonts w:cstheme="minorHAnsi"/>
        </w:rPr>
      </w:pPr>
    </w:p>
    <w:p w14:paraId="314F72C4" w14:textId="77777777" w:rsidR="00DE7A04" w:rsidRPr="00DE7A04" w:rsidRDefault="00DE7A04" w:rsidP="00DE7A04">
      <w:pPr>
        <w:pStyle w:val="Heading1"/>
        <w:rPr>
          <w:rFonts w:asciiTheme="minorHAnsi" w:hAnsiTheme="minorHAnsi" w:cstheme="minorHAnsi"/>
        </w:rPr>
      </w:pPr>
      <w:bookmarkStart w:id="35" w:name="_Toc152866988"/>
      <w:r w:rsidRPr="00DE7A04">
        <w:rPr>
          <w:rFonts w:asciiTheme="minorHAnsi" w:hAnsiTheme="minorHAnsi" w:cstheme="minorHAnsi"/>
        </w:rPr>
        <w:t>SOLUTION RECOMMENDATION</w:t>
      </w:r>
      <w:bookmarkEnd w:id="35"/>
      <w:r w:rsidRPr="00DE7A04">
        <w:rPr>
          <w:rFonts w:asciiTheme="minorHAnsi" w:hAnsiTheme="minorHAnsi" w:cstheme="minorHAnsi"/>
        </w:rPr>
        <w:t xml:space="preserve"> </w:t>
      </w:r>
    </w:p>
    <w:p w14:paraId="4FF29255" w14:textId="77777777" w:rsidR="00DE7A04" w:rsidRPr="00DE7A04" w:rsidRDefault="00DE7A04" w:rsidP="00DE7A04">
      <w:pPr>
        <w:rPr>
          <w:rFonts w:cstheme="minorHAnsi"/>
        </w:rPr>
      </w:pPr>
      <w:r w:rsidRPr="00DE7A04">
        <w:rPr>
          <w:rFonts w:cstheme="minorHAnsi"/>
        </w:rPr>
        <w:t>The primary solution recommended is the integration of the Unified Payments Interface (UPI) into an application designed specifically for Scotia Bank. This recommendation is grounded in several key aspects:</w:t>
      </w:r>
    </w:p>
    <w:p w14:paraId="27E4AB82" w14:textId="77777777" w:rsidR="00DE7A04" w:rsidRPr="00DE7A04" w:rsidRDefault="00DE7A04" w:rsidP="00DE7A04">
      <w:pPr>
        <w:rPr>
          <w:rFonts w:cstheme="minorHAnsi"/>
        </w:rPr>
      </w:pPr>
      <w:r w:rsidRPr="00DE7A04">
        <w:rPr>
          <w:rFonts w:cstheme="minorHAnsi"/>
          <w:b/>
          <w:bCs/>
        </w:rPr>
        <w:t>User-Focused Design:</w:t>
      </w:r>
      <w:r w:rsidRPr="00DE7A04">
        <w:rPr>
          <w:rFonts w:cstheme="minorHAnsi"/>
        </w:rPr>
        <w:t xml:space="preserve"> The system is developed with the end user in mind, offering a step-by-step guide from selecting a recipient, entering transaction details, to confirming the payment. This minimizes user errors and enhances the overall experience.</w:t>
      </w:r>
    </w:p>
    <w:p w14:paraId="0A9471E5" w14:textId="77777777" w:rsidR="00DE7A04" w:rsidRPr="00DE7A04" w:rsidRDefault="00DE7A04" w:rsidP="00DE7A04">
      <w:pPr>
        <w:rPr>
          <w:rFonts w:cstheme="minorHAnsi"/>
        </w:rPr>
      </w:pPr>
      <w:r w:rsidRPr="00DE7A04">
        <w:rPr>
          <w:rFonts w:cstheme="minorHAnsi"/>
          <w:b/>
          <w:bCs/>
        </w:rPr>
        <w:t>Modular Architecture:</w:t>
      </w:r>
      <w:r w:rsidRPr="00DE7A04">
        <w:rPr>
          <w:rFonts w:cstheme="minorHAnsi"/>
        </w:rPr>
        <w:t xml:space="preserve"> The solution employs distinct modules for UI, UPI Transaction Handling, Error Handling, and Backend Integration. This modular design facilitates easy maintenance, scalability, and troubleshooting. It also supports the development, testing, and deployment processes</w:t>
      </w:r>
    </w:p>
    <w:p w14:paraId="7BE22598" w14:textId="77777777" w:rsidR="00DE7A04" w:rsidRPr="00DE7A04" w:rsidRDefault="00DE7A04" w:rsidP="00DE7A04">
      <w:pPr>
        <w:rPr>
          <w:rFonts w:cstheme="minorHAnsi"/>
        </w:rPr>
      </w:pPr>
      <w:r w:rsidRPr="00DE7A04">
        <w:rPr>
          <w:rFonts w:cstheme="minorHAnsi"/>
          <w:b/>
          <w:bCs/>
        </w:rPr>
        <w:t>Effective Interactions:</w:t>
      </w:r>
      <w:r w:rsidRPr="00DE7A04">
        <w:rPr>
          <w:rFonts w:cstheme="minorHAnsi"/>
        </w:rPr>
        <w:t xml:space="preserve"> The system meticulously defines interactions with users' APIs (Application Programming Interfaces) and the bank’s backend systems, ensuring efficient data flow and minimizing bottlenecks.</w:t>
      </w:r>
    </w:p>
    <w:p w14:paraId="2DC93C65" w14:textId="77777777" w:rsidR="00DE7A04" w:rsidRPr="00DE7A04" w:rsidRDefault="00DE7A04" w:rsidP="00DE7A04">
      <w:pPr>
        <w:rPr>
          <w:rFonts w:cstheme="minorHAnsi"/>
        </w:rPr>
      </w:pPr>
      <w:r w:rsidRPr="00DE7A04">
        <w:rPr>
          <w:rFonts w:cstheme="minorHAnsi"/>
          <w:b/>
          <w:bCs/>
        </w:rPr>
        <w:lastRenderedPageBreak/>
        <w:t>Reliable Data Flow Management:</w:t>
      </w:r>
      <w:r w:rsidRPr="00DE7A04">
        <w:rPr>
          <w:rFonts w:cstheme="minorHAnsi"/>
        </w:rPr>
        <w:t xml:space="preserve"> The design separates user transaction and error data flow, ensuring data integrity and security during processing. It aids in audit trails and troubleshooting.</w:t>
      </w:r>
    </w:p>
    <w:p w14:paraId="1C1EB20E" w14:textId="77777777" w:rsidR="00DE7A04" w:rsidRPr="00DE7A04" w:rsidRDefault="00DE7A04" w:rsidP="00DE7A04">
      <w:pPr>
        <w:rPr>
          <w:rFonts w:cstheme="minorHAnsi"/>
        </w:rPr>
      </w:pPr>
      <w:r w:rsidRPr="00DE7A04">
        <w:rPr>
          <w:rFonts w:cstheme="minorHAnsi"/>
          <w:b/>
          <w:bCs/>
        </w:rPr>
        <w:t xml:space="preserve">External Connections: </w:t>
      </w:r>
      <w:r w:rsidRPr="00DE7A04">
        <w:rPr>
          <w:rFonts w:cstheme="minorHAnsi"/>
        </w:rPr>
        <w:t>The design guarantees interoperability with entities like UPI service providers, the bank's backend, and other banks, ensuring seamless transactions and minimizing user difficulties</w:t>
      </w:r>
    </w:p>
    <w:p w14:paraId="60A181E0" w14:textId="77777777" w:rsidR="00DE7A04" w:rsidRPr="00DE7A04" w:rsidRDefault="00DE7A04" w:rsidP="00DE7A04">
      <w:pPr>
        <w:rPr>
          <w:rFonts w:cstheme="minorHAnsi"/>
        </w:rPr>
      </w:pPr>
      <w:r w:rsidRPr="00DE7A04">
        <w:rPr>
          <w:rFonts w:cstheme="minorHAnsi"/>
          <w:b/>
          <w:bCs/>
        </w:rPr>
        <w:t>Scalability and Performance:</w:t>
      </w:r>
      <w:r w:rsidRPr="00DE7A04">
        <w:rPr>
          <w:rFonts w:cstheme="minorHAnsi"/>
        </w:rPr>
        <w:t xml:space="preserve"> The solution is built with scalability and performance optimization in mind from the start, ensuring long-term effectiveness and user satisfaction.</w:t>
      </w:r>
    </w:p>
    <w:p w14:paraId="2F005075" w14:textId="77777777" w:rsidR="00DE7A04" w:rsidRPr="00DE7A04" w:rsidRDefault="00DE7A04" w:rsidP="00DE7A04">
      <w:pPr>
        <w:rPr>
          <w:rFonts w:cstheme="minorHAnsi"/>
        </w:rPr>
      </w:pPr>
      <w:r w:rsidRPr="00DE7A04">
        <w:rPr>
          <w:rFonts w:cstheme="minorHAnsi"/>
          <w:b/>
          <w:bCs/>
        </w:rPr>
        <w:t>Screens and Layouts:</w:t>
      </w:r>
      <w:r w:rsidRPr="00DE7A04">
        <w:rPr>
          <w:rFonts w:cstheme="minorHAnsi"/>
        </w:rPr>
        <w:t xml:space="preserve"> The three-screen approach simplifies the user journey, reducing user load and enhancing clarity.</w:t>
      </w:r>
    </w:p>
    <w:p w14:paraId="3A1B696D" w14:textId="77777777" w:rsidR="00DE7A04" w:rsidRPr="00DE7A04" w:rsidRDefault="00DE7A04" w:rsidP="00DE7A04">
      <w:pPr>
        <w:rPr>
          <w:rFonts w:cstheme="minorHAnsi"/>
        </w:rPr>
      </w:pPr>
      <w:r w:rsidRPr="00DE7A04">
        <w:rPr>
          <w:rFonts w:cstheme="minorHAnsi"/>
          <w:b/>
          <w:bCs/>
        </w:rPr>
        <w:t>User Interactions and Input Validation:</w:t>
      </w:r>
      <w:r w:rsidRPr="00DE7A04">
        <w:rPr>
          <w:rFonts w:cstheme="minorHAnsi"/>
        </w:rPr>
        <w:t xml:space="preserve"> Defined user interactions with each screen ensure an intuitive experience, and real-time validation minimizes transaction failures.</w:t>
      </w:r>
    </w:p>
    <w:p w14:paraId="48A85B08" w14:textId="77777777" w:rsidR="00DE7A04" w:rsidRPr="00DE7A04" w:rsidRDefault="00DE7A04" w:rsidP="00DE7A04">
      <w:pPr>
        <w:rPr>
          <w:rFonts w:cstheme="minorHAnsi"/>
        </w:rPr>
      </w:pPr>
      <w:r w:rsidRPr="00DE7A04">
        <w:rPr>
          <w:rFonts w:cstheme="minorHAnsi"/>
          <w:b/>
          <w:bCs/>
        </w:rPr>
        <w:t>Error Handling:</w:t>
      </w:r>
      <w:r w:rsidRPr="00DE7A04">
        <w:rPr>
          <w:rFonts w:cstheme="minorHAnsi"/>
        </w:rPr>
        <w:t xml:space="preserve"> The system provides error messages to help users resolve issues, building trust and guiding them throughout their journey​​.</w:t>
      </w:r>
    </w:p>
    <w:p w14:paraId="7DB912FA" w14:textId="77777777" w:rsidR="00DE7A04" w:rsidRPr="00DE7A04" w:rsidRDefault="00DE7A04" w:rsidP="00DE7A04">
      <w:pPr>
        <w:pStyle w:val="Heading1"/>
        <w:rPr>
          <w:rFonts w:asciiTheme="minorHAnsi" w:hAnsiTheme="minorHAnsi" w:cstheme="minorHAnsi"/>
        </w:rPr>
      </w:pPr>
      <w:bookmarkStart w:id="36" w:name="_Toc152268491"/>
      <w:bookmarkStart w:id="37" w:name="_Toc152866989"/>
      <w:r w:rsidRPr="00DE7A04">
        <w:rPr>
          <w:rFonts w:asciiTheme="minorHAnsi" w:hAnsiTheme="minorHAnsi" w:cstheme="minorHAnsi"/>
        </w:rPr>
        <w:t>ROI CALCULATION</w:t>
      </w:r>
      <w:bookmarkEnd w:id="36"/>
      <w:bookmarkEnd w:id="37"/>
    </w:p>
    <w:p w14:paraId="4019EF31" w14:textId="77777777" w:rsidR="00DE7A04" w:rsidRPr="00DE7A04" w:rsidRDefault="00DE7A04" w:rsidP="00DE7A04">
      <w:pPr>
        <w:spacing w:after="0" w:line="240" w:lineRule="auto"/>
        <w:rPr>
          <w:rFonts w:eastAsia="Times New Roman" w:cstheme="minorHAnsi"/>
          <w:color w:val="0E101A"/>
          <w:kern w:val="0"/>
          <w14:ligatures w14:val="none"/>
        </w:rPr>
      </w:pPr>
      <w:r w:rsidRPr="00DE7A04">
        <w:rPr>
          <w:rFonts w:eastAsia="Times New Roman" w:cstheme="minorHAnsi"/>
          <w:color w:val="0E101A"/>
          <w:kern w:val="0"/>
          <w14:ligatures w14:val="none"/>
        </w:rPr>
        <w:t>The Return on Investment (ROI) is a financial term used to assess an investment's efficiency or compare many assets' efficiency. It calculates the amount of return on an investment in relation to the cost of the investment. To calculate ROI, divide an investment's benefit (or return) by its cost, and the result is stated as a percentage or ratio.</w:t>
      </w:r>
    </w:p>
    <w:p w14:paraId="3DF9F3B5" w14:textId="77777777" w:rsidR="00DE7A04" w:rsidRPr="00DE7A04" w:rsidRDefault="00DE7A04" w:rsidP="00DE7A04">
      <w:pPr>
        <w:spacing w:after="0" w:line="240" w:lineRule="auto"/>
        <w:rPr>
          <w:rFonts w:eastAsia="Times New Roman" w:cstheme="minorHAnsi"/>
          <w:color w:val="0E101A"/>
          <w:kern w:val="0"/>
          <w14:ligatures w14:val="none"/>
        </w:rPr>
      </w:pPr>
    </w:p>
    <w:p w14:paraId="3907367A" w14:textId="77777777" w:rsidR="00DE7A04" w:rsidRPr="00DE7A04" w:rsidRDefault="00DE7A04" w:rsidP="00DE7A04">
      <w:pPr>
        <w:spacing w:after="0" w:line="240" w:lineRule="auto"/>
        <w:rPr>
          <w:rFonts w:eastAsia="Times New Roman" w:cstheme="minorHAnsi"/>
          <w:color w:val="0E101A"/>
          <w:kern w:val="0"/>
          <w14:ligatures w14:val="none"/>
        </w:rPr>
      </w:pPr>
      <w:r w:rsidRPr="00DE7A04">
        <w:rPr>
          <w:rFonts w:eastAsia="Times New Roman" w:cstheme="minorHAnsi"/>
          <w:color w:val="0E101A"/>
          <w:kern w:val="0"/>
          <w14:ligatures w14:val="none"/>
        </w:rPr>
        <w:t>The variables used in this ROI calculation for all the Solutions are as follows:</w:t>
      </w:r>
    </w:p>
    <w:p w14:paraId="64C1CA59" w14:textId="77777777" w:rsidR="00DE7A04" w:rsidRPr="00DE7A04" w:rsidRDefault="00DE7A04" w:rsidP="00DE7A04">
      <w:pPr>
        <w:pStyle w:val="ListParagraph"/>
        <w:numPr>
          <w:ilvl w:val="0"/>
          <w:numId w:val="36"/>
        </w:numPr>
        <w:rPr>
          <w:rFonts w:cstheme="minorHAnsi"/>
        </w:rPr>
      </w:pPr>
      <w:r w:rsidRPr="00DE7A04">
        <w:rPr>
          <w:rFonts w:cstheme="minorHAnsi"/>
          <w:b/>
          <w:bCs/>
        </w:rPr>
        <w:t>Project Cost:</w:t>
      </w:r>
      <w:r w:rsidRPr="00DE7A04">
        <w:rPr>
          <w:rFonts w:cstheme="minorHAnsi"/>
        </w:rPr>
        <w:t xml:space="preserve"> The total four-year project cost is estimated to be approximately $128.2 million.</w:t>
      </w:r>
    </w:p>
    <w:p w14:paraId="797CA4FA" w14:textId="6B49E013" w:rsidR="00DE7A04" w:rsidRPr="00DE7A04" w:rsidRDefault="00DE7A04" w:rsidP="00DE7A04">
      <w:pPr>
        <w:pStyle w:val="ListParagraph"/>
        <w:rPr>
          <w:rFonts w:cstheme="minorHAnsi"/>
        </w:rPr>
      </w:pPr>
      <w:r w:rsidRPr="00DE7A04">
        <w:rPr>
          <w:rFonts w:cstheme="minorHAnsi"/>
        </w:rPr>
        <w:t xml:space="preserve">These include significant initial costs such as software, hardware, </w:t>
      </w:r>
      <w:r w:rsidR="00EB101F" w:rsidRPr="00DE7A04">
        <w:rPr>
          <w:rFonts w:cstheme="minorHAnsi"/>
        </w:rPr>
        <w:t>marketing,</w:t>
      </w:r>
      <w:r w:rsidRPr="00DE7A04">
        <w:rPr>
          <w:rFonts w:cstheme="minorHAnsi"/>
        </w:rPr>
        <w:t xml:space="preserve"> and legal fees, as well as operational costs such as training and maintenance.</w:t>
      </w:r>
    </w:p>
    <w:p w14:paraId="3DD1F332" w14:textId="77777777" w:rsidR="00DE7A04" w:rsidRPr="00DE7A04" w:rsidRDefault="00DE7A04" w:rsidP="00DE7A04">
      <w:pPr>
        <w:pStyle w:val="ListParagraph"/>
        <w:numPr>
          <w:ilvl w:val="0"/>
          <w:numId w:val="36"/>
        </w:numPr>
        <w:rPr>
          <w:rFonts w:cstheme="minorHAnsi"/>
        </w:rPr>
      </w:pPr>
      <w:r w:rsidRPr="00DE7A04">
        <w:rPr>
          <w:rFonts w:cstheme="minorHAnsi"/>
          <w:b/>
          <w:bCs/>
        </w:rPr>
        <w:t>Benefits/Savings:</w:t>
      </w:r>
      <w:r w:rsidRPr="00DE7A04">
        <w:rPr>
          <w:rFonts w:cstheme="minorHAnsi"/>
        </w:rPr>
        <w:t xml:space="preserve"> Benefits are divided into direct and indirect categories.</w:t>
      </w:r>
    </w:p>
    <w:p w14:paraId="3A6BA00E" w14:textId="77777777" w:rsidR="00DE7A04" w:rsidRPr="00DE7A04" w:rsidRDefault="00DE7A04" w:rsidP="00DE7A04">
      <w:pPr>
        <w:pStyle w:val="ListParagraph"/>
        <w:rPr>
          <w:rFonts w:cstheme="minorHAnsi"/>
        </w:rPr>
      </w:pPr>
      <w:r w:rsidRPr="00DE7A04">
        <w:rPr>
          <w:rFonts w:cstheme="minorHAnsi"/>
        </w:rPr>
        <w:t>Direct benefits (transaction fees, market expansion, operational efficiencies) are estimated to be approximately $267 million over four years. Indirect benefits (customer satisfaction, brand value, employee efficiency, market competitiveness) are approximately $100 million.</w:t>
      </w:r>
    </w:p>
    <w:p w14:paraId="4DE7F939" w14:textId="77777777" w:rsidR="00DE7A04" w:rsidRDefault="00DE7A04" w:rsidP="00DE7A04">
      <w:pPr>
        <w:pStyle w:val="ListParagraph"/>
        <w:numPr>
          <w:ilvl w:val="0"/>
          <w:numId w:val="36"/>
        </w:numPr>
        <w:rPr>
          <w:rFonts w:cstheme="minorHAnsi"/>
        </w:rPr>
      </w:pPr>
      <w:r w:rsidRPr="00DE7A04">
        <w:rPr>
          <w:rFonts w:cstheme="minorHAnsi"/>
          <w:b/>
          <w:bCs/>
        </w:rPr>
        <w:t>Net Income:</w:t>
      </w:r>
      <w:r w:rsidRPr="00DE7A04">
        <w:rPr>
          <w:rFonts w:cstheme="minorHAnsi"/>
        </w:rPr>
        <w:t xml:space="preserve"> Cumulative net income, less costs, is expected to be approximately $240.3 million over four years, representing a significant return on investment.</w:t>
      </w:r>
    </w:p>
    <w:p w14:paraId="1E466029" w14:textId="77777777" w:rsidR="00DE7A04" w:rsidRDefault="00DE7A04" w:rsidP="00DE7A04">
      <w:pPr>
        <w:pStyle w:val="ListParagraph"/>
        <w:rPr>
          <w:rFonts w:cstheme="minorHAnsi"/>
          <w:b/>
          <w:bCs/>
        </w:rPr>
      </w:pPr>
    </w:p>
    <w:p w14:paraId="1D61FCF5" w14:textId="77777777" w:rsidR="00DE7A04" w:rsidRDefault="00DE7A04" w:rsidP="00DE7A04">
      <w:pPr>
        <w:pStyle w:val="ListParagraph"/>
        <w:rPr>
          <w:rFonts w:cstheme="minorHAnsi"/>
          <w:b/>
          <w:bCs/>
        </w:rPr>
      </w:pPr>
    </w:p>
    <w:p w14:paraId="43B78595" w14:textId="77777777" w:rsidR="00DE7A04" w:rsidRDefault="00DE7A04" w:rsidP="00DE7A04">
      <w:pPr>
        <w:pStyle w:val="ListParagraph"/>
        <w:rPr>
          <w:rFonts w:cstheme="minorHAnsi"/>
          <w:b/>
          <w:bCs/>
        </w:rPr>
      </w:pPr>
    </w:p>
    <w:p w14:paraId="11F5AD05" w14:textId="77777777" w:rsidR="00DE7A04" w:rsidRDefault="00DE7A04" w:rsidP="00DE7A04">
      <w:pPr>
        <w:pStyle w:val="ListParagraph"/>
        <w:rPr>
          <w:rFonts w:cstheme="minorHAnsi"/>
          <w:b/>
          <w:bCs/>
        </w:rPr>
      </w:pPr>
    </w:p>
    <w:p w14:paraId="7D9914AC" w14:textId="77777777" w:rsidR="00DE7A04" w:rsidRDefault="00DE7A04" w:rsidP="00DE7A04">
      <w:pPr>
        <w:pStyle w:val="ListParagraph"/>
        <w:rPr>
          <w:rFonts w:cstheme="minorHAnsi"/>
          <w:b/>
          <w:bCs/>
        </w:rPr>
      </w:pPr>
    </w:p>
    <w:p w14:paraId="43C73404" w14:textId="77777777" w:rsidR="00DE7A04" w:rsidRDefault="00DE7A04" w:rsidP="00DE7A04">
      <w:pPr>
        <w:pStyle w:val="ListParagraph"/>
        <w:rPr>
          <w:rFonts w:cstheme="minorHAnsi"/>
          <w:b/>
          <w:bCs/>
        </w:rPr>
      </w:pPr>
    </w:p>
    <w:p w14:paraId="47D69362" w14:textId="77777777" w:rsidR="006F2CB6" w:rsidRDefault="006F2CB6" w:rsidP="00DE7A04">
      <w:pPr>
        <w:pStyle w:val="ListParagraph"/>
        <w:rPr>
          <w:rFonts w:cstheme="minorHAnsi"/>
          <w:b/>
          <w:bCs/>
        </w:rPr>
      </w:pPr>
    </w:p>
    <w:p w14:paraId="0300E81D" w14:textId="77777777" w:rsidR="00DE7A04" w:rsidRDefault="00DE7A04" w:rsidP="00DE7A04">
      <w:pPr>
        <w:pStyle w:val="ListParagraph"/>
        <w:rPr>
          <w:rFonts w:cstheme="minorHAnsi"/>
          <w:b/>
          <w:bCs/>
        </w:rPr>
      </w:pPr>
    </w:p>
    <w:p w14:paraId="0977AD4D" w14:textId="77777777" w:rsidR="006F2CB6" w:rsidRDefault="006F2CB6" w:rsidP="00DE7A04">
      <w:pPr>
        <w:pStyle w:val="ListParagraph"/>
        <w:rPr>
          <w:rFonts w:cstheme="minorHAnsi"/>
          <w:b/>
          <w:bCs/>
        </w:rPr>
      </w:pPr>
    </w:p>
    <w:p w14:paraId="6CFFB2FC" w14:textId="77777777" w:rsidR="006F2CB6" w:rsidRDefault="006F2CB6" w:rsidP="00DE7A04">
      <w:pPr>
        <w:pStyle w:val="ListParagraph"/>
        <w:rPr>
          <w:rFonts w:cstheme="minorHAnsi"/>
          <w:b/>
          <w:bCs/>
        </w:rPr>
      </w:pPr>
    </w:p>
    <w:p w14:paraId="140DEAE9" w14:textId="77777777" w:rsidR="00DE7A04" w:rsidRPr="00DE7A04" w:rsidRDefault="00DE7A04" w:rsidP="00DE7A04">
      <w:pPr>
        <w:pStyle w:val="ListParagraph"/>
        <w:rPr>
          <w:rFonts w:cstheme="minorHAnsi"/>
        </w:rPr>
      </w:pPr>
    </w:p>
    <w:p w14:paraId="5750EC21" w14:textId="77777777" w:rsidR="00DE7A04" w:rsidRPr="00DE7A04" w:rsidRDefault="00DE7A04" w:rsidP="00DE7A04">
      <w:pPr>
        <w:rPr>
          <w:rFonts w:cstheme="minorHAnsi"/>
        </w:rPr>
      </w:pPr>
    </w:p>
    <w:tbl>
      <w:tblPr>
        <w:tblW w:w="9819" w:type="dxa"/>
        <w:tblLook w:val="04A0" w:firstRow="1" w:lastRow="0" w:firstColumn="1" w:lastColumn="0" w:noHBand="0" w:noVBand="1"/>
      </w:tblPr>
      <w:tblGrid>
        <w:gridCol w:w="222"/>
        <w:gridCol w:w="2046"/>
        <w:gridCol w:w="1418"/>
        <w:gridCol w:w="1417"/>
        <w:gridCol w:w="1229"/>
        <w:gridCol w:w="1544"/>
        <w:gridCol w:w="1943"/>
      </w:tblGrid>
      <w:tr w:rsidR="00DE7A04" w:rsidRPr="00DE7A04" w14:paraId="45088D9F" w14:textId="77777777" w:rsidTr="00DE7A04">
        <w:trPr>
          <w:trHeight w:val="415"/>
        </w:trPr>
        <w:tc>
          <w:tcPr>
            <w:tcW w:w="222" w:type="dxa"/>
            <w:tcBorders>
              <w:top w:val="nil"/>
              <w:left w:val="nil"/>
              <w:bottom w:val="nil"/>
              <w:right w:val="nil"/>
            </w:tcBorders>
            <w:shd w:val="clear" w:color="auto" w:fill="auto"/>
            <w:noWrap/>
            <w:vAlign w:val="bottom"/>
            <w:hideMark/>
          </w:tcPr>
          <w:p w14:paraId="567F8175"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9597" w:type="dxa"/>
            <w:gridSpan w:val="6"/>
            <w:tcBorders>
              <w:top w:val="single" w:sz="4" w:space="0" w:color="808080"/>
              <w:left w:val="single" w:sz="4" w:space="0" w:color="808080"/>
              <w:bottom w:val="single" w:sz="4" w:space="0" w:color="808080"/>
              <w:right w:val="single" w:sz="4" w:space="0" w:color="808080"/>
            </w:tcBorders>
            <w:shd w:val="clear" w:color="000000" w:fill="7A3C16"/>
            <w:noWrap/>
            <w:vAlign w:val="center"/>
            <w:hideMark/>
          </w:tcPr>
          <w:p w14:paraId="74964CAD" w14:textId="77777777" w:rsidR="00DE7A04" w:rsidRPr="00DE7A04" w:rsidRDefault="00DE7A04" w:rsidP="004E1103">
            <w:pPr>
              <w:spacing w:after="0" w:line="240" w:lineRule="auto"/>
              <w:jc w:val="center"/>
              <w:rPr>
                <w:rFonts w:eastAsia="Times New Roman" w:cstheme="minorHAnsi"/>
                <w:b/>
                <w:bCs/>
                <w:color w:val="FFFFFF"/>
                <w:kern w:val="0"/>
                <w:lang w:eastAsia="en-CA"/>
                <w14:ligatures w14:val="none"/>
              </w:rPr>
            </w:pPr>
            <w:r w:rsidRPr="00DE7A04">
              <w:rPr>
                <w:rFonts w:eastAsia="Times New Roman" w:cstheme="minorHAnsi"/>
                <w:b/>
                <w:bCs/>
                <w:color w:val="FFFFFF"/>
                <w:kern w:val="0"/>
                <w:lang w:eastAsia="en-CA"/>
                <w14:ligatures w14:val="none"/>
              </w:rPr>
              <w:t>PROJECT COSTS</w:t>
            </w:r>
          </w:p>
        </w:tc>
      </w:tr>
      <w:tr w:rsidR="00DE7A04" w:rsidRPr="00DE7A04" w14:paraId="23803515" w14:textId="77777777" w:rsidTr="00DE7A04">
        <w:trPr>
          <w:trHeight w:val="415"/>
        </w:trPr>
        <w:tc>
          <w:tcPr>
            <w:tcW w:w="222" w:type="dxa"/>
            <w:tcBorders>
              <w:top w:val="nil"/>
              <w:left w:val="nil"/>
              <w:bottom w:val="nil"/>
              <w:right w:val="nil"/>
            </w:tcBorders>
            <w:shd w:val="clear" w:color="auto" w:fill="auto"/>
            <w:noWrap/>
            <w:vAlign w:val="bottom"/>
            <w:hideMark/>
          </w:tcPr>
          <w:p w14:paraId="742DE181" w14:textId="77777777" w:rsidR="00DE7A04" w:rsidRPr="00DE7A04" w:rsidRDefault="00DE7A04" w:rsidP="004E1103">
            <w:pPr>
              <w:spacing w:after="0" w:line="240" w:lineRule="auto"/>
              <w:jc w:val="center"/>
              <w:rPr>
                <w:rFonts w:eastAsia="Times New Roman" w:cstheme="minorHAnsi"/>
                <w:b/>
                <w:bCs/>
                <w:color w:val="FFFFFF"/>
                <w:kern w:val="0"/>
                <w:lang w:eastAsia="en-CA"/>
                <w14:ligatures w14:val="none"/>
              </w:rPr>
            </w:pPr>
          </w:p>
        </w:tc>
        <w:tc>
          <w:tcPr>
            <w:tcW w:w="2046" w:type="dxa"/>
            <w:tcBorders>
              <w:top w:val="nil"/>
              <w:left w:val="single" w:sz="4" w:space="0" w:color="808080"/>
              <w:bottom w:val="single" w:sz="4" w:space="0" w:color="808080"/>
              <w:right w:val="single" w:sz="4" w:space="0" w:color="808080"/>
            </w:tcBorders>
            <w:shd w:val="clear" w:color="000000" w:fill="B75A22"/>
            <w:noWrap/>
            <w:vAlign w:val="center"/>
            <w:hideMark/>
          </w:tcPr>
          <w:p w14:paraId="1F30FC6A"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DESCRIPTION</w:t>
            </w:r>
          </w:p>
        </w:tc>
        <w:tc>
          <w:tcPr>
            <w:tcW w:w="1418" w:type="dxa"/>
            <w:tcBorders>
              <w:top w:val="nil"/>
              <w:left w:val="nil"/>
              <w:bottom w:val="single" w:sz="4" w:space="0" w:color="808080"/>
              <w:right w:val="single" w:sz="4" w:space="0" w:color="808080"/>
            </w:tcBorders>
            <w:shd w:val="clear" w:color="000000" w:fill="B75A22"/>
            <w:noWrap/>
            <w:vAlign w:val="center"/>
            <w:hideMark/>
          </w:tcPr>
          <w:p w14:paraId="35502D60"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YEAR 1</w:t>
            </w:r>
          </w:p>
        </w:tc>
        <w:tc>
          <w:tcPr>
            <w:tcW w:w="1417" w:type="dxa"/>
            <w:tcBorders>
              <w:top w:val="nil"/>
              <w:left w:val="nil"/>
              <w:bottom w:val="single" w:sz="4" w:space="0" w:color="808080"/>
              <w:right w:val="single" w:sz="4" w:space="0" w:color="808080"/>
            </w:tcBorders>
            <w:shd w:val="clear" w:color="000000" w:fill="B75A22"/>
            <w:noWrap/>
            <w:vAlign w:val="center"/>
            <w:hideMark/>
          </w:tcPr>
          <w:p w14:paraId="5FE97E8F"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YEAR 2</w:t>
            </w:r>
          </w:p>
        </w:tc>
        <w:tc>
          <w:tcPr>
            <w:tcW w:w="1229" w:type="dxa"/>
            <w:tcBorders>
              <w:top w:val="nil"/>
              <w:left w:val="nil"/>
              <w:bottom w:val="single" w:sz="4" w:space="0" w:color="808080"/>
              <w:right w:val="single" w:sz="4" w:space="0" w:color="808080"/>
            </w:tcBorders>
            <w:shd w:val="clear" w:color="000000" w:fill="B75A22"/>
            <w:noWrap/>
            <w:vAlign w:val="center"/>
            <w:hideMark/>
          </w:tcPr>
          <w:p w14:paraId="1BA9271E"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YEAR 3</w:t>
            </w:r>
          </w:p>
        </w:tc>
        <w:tc>
          <w:tcPr>
            <w:tcW w:w="1544" w:type="dxa"/>
            <w:tcBorders>
              <w:top w:val="nil"/>
              <w:left w:val="nil"/>
              <w:bottom w:val="single" w:sz="4" w:space="0" w:color="808080"/>
              <w:right w:val="single" w:sz="4" w:space="0" w:color="808080"/>
            </w:tcBorders>
            <w:shd w:val="clear" w:color="000000" w:fill="B75A22"/>
            <w:noWrap/>
            <w:vAlign w:val="center"/>
            <w:hideMark/>
          </w:tcPr>
          <w:p w14:paraId="434E6458"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YEAR 4</w:t>
            </w:r>
          </w:p>
        </w:tc>
        <w:tc>
          <w:tcPr>
            <w:tcW w:w="1943" w:type="dxa"/>
            <w:tcBorders>
              <w:top w:val="nil"/>
              <w:left w:val="nil"/>
              <w:bottom w:val="single" w:sz="4" w:space="0" w:color="808080"/>
              <w:right w:val="single" w:sz="4" w:space="0" w:color="808080"/>
            </w:tcBorders>
            <w:shd w:val="clear" w:color="000000" w:fill="B75A22"/>
            <w:noWrap/>
            <w:vAlign w:val="center"/>
            <w:hideMark/>
          </w:tcPr>
          <w:p w14:paraId="316C5185"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TOTAL</w:t>
            </w:r>
          </w:p>
        </w:tc>
      </w:tr>
      <w:tr w:rsidR="00DE7A04" w:rsidRPr="00DE7A04" w14:paraId="29110CC9" w14:textId="77777777" w:rsidTr="00DE7A04">
        <w:trPr>
          <w:trHeight w:val="336"/>
        </w:trPr>
        <w:tc>
          <w:tcPr>
            <w:tcW w:w="222" w:type="dxa"/>
            <w:tcBorders>
              <w:top w:val="nil"/>
              <w:left w:val="nil"/>
              <w:bottom w:val="nil"/>
              <w:right w:val="nil"/>
            </w:tcBorders>
            <w:shd w:val="clear" w:color="auto" w:fill="auto"/>
            <w:noWrap/>
            <w:vAlign w:val="bottom"/>
            <w:hideMark/>
          </w:tcPr>
          <w:p w14:paraId="08813156"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p>
        </w:tc>
        <w:tc>
          <w:tcPr>
            <w:tcW w:w="2046" w:type="dxa"/>
            <w:tcBorders>
              <w:top w:val="nil"/>
              <w:left w:val="single" w:sz="4" w:space="0" w:color="808080"/>
              <w:bottom w:val="single" w:sz="4" w:space="0" w:color="808080"/>
              <w:right w:val="single" w:sz="4" w:space="0" w:color="808080"/>
            </w:tcBorders>
            <w:shd w:val="clear" w:color="000000" w:fill="DD8047"/>
            <w:noWrap/>
            <w:vAlign w:val="center"/>
            <w:hideMark/>
          </w:tcPr>
          <w:p w14:paraId="5F4E6763"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INITIAL COST</w:t>
            </w:r>
          </w:p>
        </w:tc>
        <w:tc>
          <w:tcPr>
            <w:tcW w:w="1418" w:type="dxa"/>
            <w:tcBorders>
              <w:top w:val="nil"/>
              <w:left w:val="nil"/>
              <w:bottom w:val="single" w:sz="4" w:space="0" w:color="808080"/>
              <w:right w:val="single" w:sz="4" w:space="0" w:color="808080"/>
            </w:tcBorders>
            <w:shd w:val="reverseDiagStripe" w:color="EBB18F" w:fill="FFFFFF"/>
            <w:noWrap/>
            <w:vAlign w:val="center"/>
            <w:hideMark/>
          </w:tcPr>
          <w:p w14:paraId="5DE1352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417" w:type="dxa"/>
            <w:tcBorders>
              <w:top w:val="nil"/>
              <w:left w:val="nil"/>
              <w:bottom w:val="single" w:sz="4" w:space="0" w:color="808080"/>
              <w:right w:val="single" w:sz="4" w:space="0" w:color="808080"/>
            </w:tcBorders>
            <w:shd w:val="reverseDiagStripe" w:color="EBB18F" w:fill="FFFFFF"/>
            <w:noWrap/>
            <w:vAlign w:val="center"/>
            <w:hideMark/>
          </w:tcPr>
          <w:p w14:paraId="23C1F4F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229" w:type="dxa"/>
            <w:tcBorders>
              <w:top w:val="nil"/>
              <w:left w:val="nil"/>
              <w:bottom w:val="single" w:sz="4" w:space="0" w:color="808080"/>
              <w:right w:val="single" w:sz="4" w:space="0" w:color="808080"/>
            </w:tcBorders>
            <w:shd w:val="reverseDiagStripe" w:color="EBB18F" w:fill="FFFFFF"/>
            <w:noWrap/>
            <w:vAlign w:val="center"/>
            <w:hideMark/>
          </w:tcPr>
          <w:p w14:paraId="62E0482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544" w:type="dxa"/>
            <w:tcBorders>
              <w:top w:val="nil"/>
              <w:left w:val="nil"/>
              <w:bottom w:val="single" w:sz="4" w:space="0" w:color="808080"/>
              <w:right w:val="single" w:sz="4" w:space="0" w:color="808080"/>
            </w:tcBorders>
            <w:shd w:val="reverseDiagStripe" w:color="EBB18F" w:fill="FFFFFF"/>
            <w:noWrap/>
            <w:vAlign w:val="center"/>
            <w:hideMark/>
          </w:tcPr>
          <w:p w14:paraId="513BF8F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943" w:type="dxa"/>
            <w:tcBorders>
              <w:top w:val="nil"/>
              <w:left w:val="nil"/>
              <w:bottom w:val="single" w:sz="4" w:space="0" w:color="808080"/>
              <w:right w:val="single" w:sz="4" w:space="0" w:color="808080"/>
            </w:tcBorders>
            <w:shd w:val="reverseDiagStripe" w:color="EBB18F" w:fill="FFFFFF"/>
            <w:noWrap/>
            <w:vAlign w:val="center"/>
            <w:hideMark/>
          </w:tcPr>
          <w:p w14:paraId="04CC34C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r>
      <w:tr w:rsidR="00DE7A04" w:rsidRPr="00DE7A04" w14:paraId="79638636" w14:textId="77777777" w:rsidTr="00DE7A04">
        <w:trPr>
          <w:trHeight w:val="336"/>
        </w:trPr>
        <w:tc>
          <w:tcPr>
            <w:tcW w:w="222" w:type="dxa"/>
            <w:tcBorders>
              <w:top w:val="nil"/>
              <w:left w:val="nil"/>
              <w:bottom w:val="nil"/>
              <w:right w:val="nil"/>
            </w:tcBorders>
            <w:shd w:val="clear" w:color="auto" w:fill="auto"/>
            <w:noWrap/>
            <w:vAlign w:val="bottom"/>
            <w:hideMark/>
          </w:tcPr>
          <w:p w14:paraId="0E243CB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1F3AB73D"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Software and Integration</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2A9468D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50,000,000 </w:t>
            </w:r>
          </w:p>
        </w:tc>
        <w:tc>
          <w:tcPr>
            <w:tcW w:w="1417" w:type="dxa"/>
            <w:tcBorders>
              <w:top w:val="nil"/>
              <w:left w:val="nil"/>
              <w:bottom w:val="single" w:sz="4" w:space="0" w:color="808080"/>
              <w:right w:val="single" w:sz="4" w:space="0" w:color="808080"/>
            </w:tcBorders>
            <w:shd w:val="clear" w:color="auto" w:fill="auto"/>
            <w:noWrap/>
            <w:vAlign w:val="center"/>
            <w:hideMark/>
          </w:tcPr>
          <w:p w14:paraId="1A85E29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229" w:type="dxa"/>
            <w:tcBorders>
              <w:top w:val="nil"/>
              <w:left w:val="nil"/>
              <w:bottom w:val="single" w:sz="4" w:space="0" w:color="808080"/>
              <w:right w:val="single" w:sz="4" w:space="0" w:color="808080"/>
            </w:tcBorders>
            <w:shd w:val="clear" w:color="auto" w:fill="auto"/>
            <w:noWrap/>
            <w:vAlign w:val="center"/>
            <w:hideMark/>
          </w:tcPr>
          <w:p w14:paraId="1D53357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544" w:type="dxa"/>
            <w:tcBorders>
              <w:top w:val="nil"/>
              <w:left w:val="nil"/>
              <w:bottom w:val="single" w:sz="4" w:space="0" w:color="808080"/>
              <w:right w:val="single" w:sz="4" w:space="0" w:color="808080"/>
            </w:tcBorders>
            <w:shd w:val="clear" w:color="auto" w:fill="auto"/>
            <w:noWrap/>
            <w:vAlign w:val="center"/>
            <w:hideMark/>
          </w:tcPr>
          <w:p w14:paraId="1C37ECC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943" w:type="dxa"/>
            <w:tcBorders>
              <w:top w:val="nil"/>
              <w:left w:val="nil"/>
              <w:bottom w:val="single" w:sz="4" w:space="0" w:color="808080"/>
              <w:right w:val="single" w:sz="4" w:space="0" w:color="808080"/>
            </w:tcBorders>
            <w:shd w:val="clear" w:color="000000" w:fill="F8E6DA"/>
            <w:noWrap/>
            <w:vAlign w:val="center"/>
            <w:hideMark/>
          </w:tcPr>
          <w:p w14:paraId="28845FF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50,000,000 </w:t>
            </w:r>
          </w:p>
        </w:tc>
      </w:tr>
      <w:tr w:rsidR="00DE7A04" w:rsidRPr="00DE7A04" w14:paraId="40C954BD" w14:textId="77777777" w:rsidTr="00DE7A04">
        <w:trPr>
          <w:trHeight w:val="336"/>
        </w:trPr>
        <w:tc>
          <w:tcPr>
            <w:tcW w:w="222" w:type="dxa"/>
            <w:tcBorders>
              <w:top w:val="nil"/>
              <w:left w:val="nil"/>
              <w:bottom w:val="nil"/>
              <w:right w:val="nil"/>
            </w:tcBorders>
            <w:shd w:val="clear" w:color="auto" w:fill="auto"/>
            <w:noWrap/>
            <w:vAlign w:val="bottom"/>
            <w:hideMark/>
          </w:tcPr>
          <w:p w14:paraId="7A20B7E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543B3317"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Research and Development</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7E23D90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417" w:type="dxa"/>
            <w:tcBorders>
              <w:top w:val="nil"/>
              <w:left w:val="nil"/>
              <w:bottom w:val="single" w:sz="4" w:space="0" w:color="808080"/>
              <w:right w:val="single" w:sz="4" w:space="0" w:color="808080"/>
            </w:tcBorders>
            <w:shd w:val="clear" w:color="auto" w:fill="auto"/>
            <w:noWrap/>
            <w:vAlign w:val="center"/>
            <w:hideMark/>
          </w:tcPr>
          <w:p w14:paraId="404A2CC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229" w:type="dxa"/>
            <w:tcBorders>
              <w:top w:val="nil"/>
              <w:left w:val="nil"/>
              <w:bottom w:val="single" w:sz="4" w:space="0" w:color="808080"/>
              <w:right w:val="single" w:sz="4" w:space="0" w:color="808080"/>
            </w:tcBorders>
            <w:shd w:val="clear" w:color="auto" w:fill="auto"/>
            <w:noWrap/>
            <w:vAlign w:val="center"/>
            <w:hideMark/>
          </w:tcPr>
          <w:p w14:paraId="78A38C9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544" w:type="dxa"/>
            <w:tcBorders>
              <w:top w:val="nil"/>
              <w:left w:val="nil"/>
              <w:bottom w:val="single" w:sz="4" w:space="0" w:color="808080"/>
              <w:right w:val="single" w:sz="4" w:space="0" w:color="808080"/>
            </w:tcBorders>
            <w:shd w:val="clear" w:color="auto" w:fill="auto"/>
            <w:noWrap/>
            <w:vAlign w:val="center"/>
            <w:hideMark/>
          </w:tcPr>
          <w:p w14:paraId="3555DB6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943" w:type="dxa"/>
            <w:tcBorders>
              <w:top w:val="nil"/>
              <w:left w:val="nil"/>
              <w:bottom w:val="single" w:sz="4" w:space="0" w:color="808080"/>
              <w:right w:val="single" w:sz="4" w:space="0" w:color="808080"/>
            </w:tcBorders>
            <w:shd w:val="clear" w:color="000000" w:fill="F8E6DA"/>
            <w:noWrap/>
            <w:vAlign w:val="center"/>
            <w:hideMark/>
          </w:tcPr>
          <w:p w14:paraId="39CE777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r>
      <w:tr w:rsidR="00DE7A04" w:rsidRPr="00DE7A04" w14:paraId="7427C713" w14:textId="77777777" w:rsidTr="00DE7A04">
        <w:trPr>
          <w:trHeight w:val="336"/>
        </w:trPr>
        <w:tc>
          <w:tcPr>
            <w:tcW w:w="222" w:type="dxa"/>
            <w:tcBorders>
              <w:top w:val="nil"/>
              <w:left w:val="nil"/>
              <w:bottom w:val="nil"/>
              <w:right w:val="nil"/>
            </w:tcBorders>
            <w:shd w:val="clear" w:color="auto" w:fill="auto"/>
            <w:noWrap/>
            <w:vAlign w:val="bottom"/>
            <w:hideMark/>
          </w:tcPr>
          <w:p w14:paraId="06C4A7F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416C3EEA"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Hardware Investments</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70B679D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20,000,000 </w:t>
            </w:r>
          </w:p>
        </w:tc>
        <w:tc>
          <w:tcPr>
            <w:tcW w:w="1417" w:type="dxa"/>
            <w:tcBorders>
              <w:top w:val="nil"/>
              <w:left w:val="nil"/>
              <w:bottom w:val="single" w:sz="4" w:space="0" w:color="808080"/>
              <w:right w:val="single" w:sz="4" w:space="0" w:color="808080"/>
            </w:tcBorders>
            <w:shd w:val="clear" w:color="auto" w:fill="auto"/>
            <w:noWrap/>
            <w:vAlign w:val="center"/>
            <w:hideMark/>
          </w:tcPr>
          <w:p w14:paraId="236CF6F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229" w:type="dxa"/>
            <w:tcBorders>
              <w:top w:val="nil"/>
              <w:left w:val="nil"/>
              <w:bottom w:val="single" w:sz="4" w:space="0" w:color="808080"/>
              <w:right w:val="single" w:sz="4" w:space="0" w:color="808080"/>
            </w:tcBorders>
            <w:shd w:val="clear" w:color="auto" w:fill="auto"/>
            <w:noWrap/>
            <w:vAlign w:val="center"/>
            <w:hideMark/>
          </w:tcPr>
          <w:p w14:paraId="264BFF4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544" w:type="dxa"/>
            <w:tcBorders>
              <w:top w:val="nil"/>
              <w:left w:val="nil"/>
              <w:bottom w:val="single" w:sz="4" w:space="0" w:color="808080"/>
              <w:right w:val="single" w:sz="4" w:space="0" w:color="808080"/>
            </w:tcBorders>
            <w:shd w:val="clear" w:color="auto" w:fill="auto"/>
            <w:noWrap/>
            <w:vAlign w:val="center"/>
            <w:hideMark/>
          </w:tcPr>
          <w:p w14:paraId="4C8D4FE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943" w:type="dxa"/>
            <w:tcBorders>
              <w:top w:val="nil"/>
              <w:left w:val="nil"/>
              <w:bottom w:val="single" w:sz="4" w:space="0" w:color="808080"/>
              <w:right w:val="single" w:sz="4" w:space="0" w:color="808080"/>
            </w:tcBorders>
            <w:shd w:val="clear" w:color="000000" w:fill="F8E6DA"/>
            <w:noWrap/>
            <w:vAlign w:val="center"/>
            <w:hideMark/>
          </w:tcPr>
          <w:p w14:paraId="643F86EB"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20,000,000 </w:t>
            </w:r>
          </w:p>
        </w:tc>
      </w:tr>
      <w:tr w:rsidR="00DE7A04" w:rsidRPr="00DE7A04" w14:paraId="01577630" w14:textId="77777777" w:rsidTr="00DE7A04">
        <w:trPr>
          <w:trHeight w:val="336"/>
        </w:trPr>
        <w:tc>
          <w:tcPr>
            <w:tcW w:w="222" w:type="dxa"/>
            <w:tcBorders>
              <w:top w:val="nil"/>
              <w:left w:val="nil"/>
              <w:bottom w:val="nil"/>
              <w:right w:val="nil"/>
            </w:tcBorders>
            <w:shd w:val="clear" w:color="auto" w:fill="auto"/>
            <w:noWrap/>
            <w:vAlign w:val="bottom"/>
            <w:hideMark/>
          </w:tcPr>
          <w:p w14:paraId="350D1EB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535FFADE"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Marketing and Promotions</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2427ECD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2,000,000 </w:t>
            </w:r>
          </w:p>
        </w:tc>
        <w:tc>
          <w:tcPr>
            <w:tcW w:w="1417" w:type="dxa"/>
            <w:tcBorders>
              <w:top w:val="nil"/>
              <w:left w:val="nil"/>
              <w:bottom w:val="single" w:sz="4" w:space="0" w:color="808080"/>
              <w:right w:val="single" w:sz="4" w:space="0" w:color="808080"/>
            </w:tcBorders>
            <w:shd w:val="clear" w:color="auto" w:fill="auto"/>
            <w:noWrap/>
            <w:vAlign w:val="center"/>
            <w:hideMark/>
          </w:tcPr>
          <w:p w14:paraId="2AB4E36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 </w:t>
            </w:r>
          </w:p>
        </w:tc>
        <w:tc>
          <w:tcPr>
            <w:tcW w:w="1229" w:type="dxa"/>
            <w:tcBorders>
              <w:top w:val="nil"/>
              <w:left w:val="nil"/>
              <w:bottom w:val="single" w:sz="4" w:space="0" w:color="808080"/>
              <w:right w:val="single" w:sz="4" w:space="0" w:color="808080"/>
            </w:tcBorders>
            <w:shd w:val="clear" w:color="auto" w:fill="auto"/>
            <w:noWrap/>
            <w:vAlign w:val="center"/>
            <w:hideMark/>
          </w:tcPr>
          <w:p w14:paraId="7885635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200,000 </w:t>
            </w:r>
          </w:p>
        </w:tc>
        <w:tc>
          <w:tcPr>
            <w:tcW w:w="1544" w:type="dxa"/>
            <w:tcBorders>
              <w:top w:val="nil"/>
              <w:left w:val="nil"/>
              <w:bottom w:val="single" w:sz="4" w:space="0" w:color="808080"/>
              <w:right w:val="single" w:sz="4" w:space="0" w:color="808080"/>
            </w:tcBorders>
            <w:shd w:val="clear" w:color="auto" w:fill="auto"/>
            <w:noWrap/>
            <w:vAlign w:val="center"/>
            <w:hideMark/>
          </w:tcPr>
          <w:p w14:paraId="30423C1B"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943" w:type="dxa"/>
            <w:tcBorders>
              <w:top w:val="nil"/>
              <w:left w:val="nil"/>
              <w:bottom w:val="single" w:sz="4" w:space="0" w:color="808080"/>
              <w:right w:val="single" w:sz="4" w:space="0" w:color="808080"/>
            </w:tcBorders>
            <w:shd w:val="clear" w:color="000000" w:fill="F8E6DA"/>
            <w:noWrap/>
            <w:vAlign w:val="center"/>
            <w:hideMark/>
          </w:tcPr>
          <w:p w14:paraId="7808B6B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2,700,000 </w:t>
            </w:r>
          </w:p>
        </w:tc>
      </w:tr>
      <w:tr w:rsidR="00DE7A04" w:rsidRPr="00DE7A04" w14:paraId="0CA642F2" w14:textId="77777777" w:rsidTr="00DE7A04">
        <w:trPr>
          <w:trHeight w:val="336"/>
        </w:trPr>
        <w:tc>
          <w:tcPr>
            <w:tcW w:w="222" w:type="dxa"/>
            <w:tcBorders>
              <w:top w:val="nil"/>
              <w:left w:val="nil"/>
              <w:bottom w:val="nil"/>
              <w:right w:val="nil"/>
            </w:tcBorders>
            <w:shd w:val="clear" w:color="auto" w:fill="auto"/>
            <w:noWrap/>
            <w:vAlign w:val="bottom"/>
            <w:hideMark/>
          </w:tcPr>
          <w:p w14:paraId="135DB6E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0D3F7160"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Legal and Compliance Costs</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55ED359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417" w:type="dxa"/>
            <w:tcBorders>
              <w:top w:val="nil"/>
              <w:left w:val="nil"/>
              <w:bottom w:val="single" w:sz="4" w:space="0" w:color="808080"/>
              <w:right w:val="single" w:sz="4" w:space="0" w:color="808080"/>
            </w:tcBorders>
            <w:shd w:val="clear" w:color="auto" w:fill="auto"/>
            <w:noWrap/>
            <w:vAlign w:val="center"/>
            <w:hideMark/>
          </w:tcPr>
          <w:p w14:paraId="082DF5E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 </w:t>
            </w:r>
          </w:p>
        </w:tc>
        <w:tc>
          <w:tcPr>
            <w:tcW w:w="1229" w:type="dxa"/>
            <w:tcBorders>
              <w:top w:val="nil"/>
              <w:left w:val="nil"/>
              <w:bottom w:val="single" w:sz="4" w:space="0" w:color="808080"/>
              <w:right w:val="single" w:sz="4" w:space="0" w:color="808080"/>
            </w:tcBorders>
            <w:shd w:val="clear" w:color="auto" w:fill="auto"/>
            <w:noWrap/>
            <w:vAlign w:val="center"/>
            <w:hideMark/>
          </w:tcPr>
          <w:p w14:paraId="663E78E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 </w:t>
            </w:r>
          </w:p>
        </w:tc>
        <w:tc>
          <w:tcPr>
            <w:tcW w:w="1544" w:type="dxa"/>
            <w:tcBorders>
              <w:top w:val="nil"/>
              <w:left w:val="nil"/>
              <w:bottom w:val="single" w:sz="4" w:space="0" w:color="808080"/>
              <w:right w:val="single" w:sz="4" w:space="0" w:color="808080"/>
            </w:tcBorders>
            <w:shd w:val="clear" w:color="auto" w:fill="auto"/>
            <w:noWrap/>
            <w:vAlign w:val="center"/>
            <w:hideMark/>
          </w:tcPr>
          <w:p w14:paraId="05B015C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 </w:t>
            </w:r>
          </w:p>
        </w:tc>
        <w:tc>
          <w:tcPr>
            <w:tcW w:w="1943" w:type="dxa"/>
            <w:tcBorders>
              <w:top w:val="nil"/>
              <w:left w:val="nil"/>
              <w:bottom w:val="single" w:sz="4" w:space="0" w:color="808080"/>
              <w:right w:val="single" w:sz="4" w:space="0" w:color="808080"/>
            </w:tcBorders>
            <w:shd w:val="clear" w:color="000000" w:fill="F8E6DA"/>
            <w:noWrap/>
            <w:vAlign w:val="center"/>
            <w:hideMark/>
          </w:tcPr>
          <w:p w14:paraId="4F41069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8,000,000 </w:t>
            </w:r>
          </w:p>
        </w:tc>
      </w:tr>
      <w:tr w:rsidR="00DE7A04" w:rsidRPr="00DE7A04" w14:paraId="78480AEA" w14:textId="77777777" w:rsidTr="00DE7A04">
        <w:trPr>
          <w:trHeight w:val="336"/>
        </w:trPr>
        <w:tc>
          <w:tcPr>
            <w:tcW w:w="222" w:type="dxa"/>
            <w:tcBorders>
              <w:top w:val="nil"/>
              <w:left w:val="nil"/>
              <w:bottom w:val="nil"/>
              <w:right w:val="nil"/>
            </w:tcBorders>
            <w:shd w:val="clear" w:color="auto" w:fill="auto"/>
            <w:noWrap/>
            <w:vAlign w:val="bottom"/>
            <w:hideMark/>
          </w:tcPr>
          <w:p w14:paraId="6162F5F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2C82B31D"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Expert Services</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2D1E23B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417" w:type="dxa"/>
            <w:tcBorders>
              <w:top w:val="nil"/>
              <w:left w:val="nil"/>
              <w:bottom w:val="single" w:sz="4" w:space="0" w:color="808080"/>
              <w:right w:val="single" w:sz="4" w:space="0" w:color="808080"/>
            </w:tcBorders>
            <w:shd w:val="clear" w:color="auto" w:fill="auto"/>
            <w:noWrap/>
            <w:vAlign w:val="center"/>
            <w:hideMark/>
          </w:tcPr>
          <w:p w14:paraId="784D2EEB"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229" w:type="dxa"/>
            <w:tcBorders>
              <w:top w:val="nil"/>
              <w:left w:val="nil"/>
              <w:bottom w:val="single" w:sz="4" w:space="0" w:color="808080"/>
              <w:right w:val="single" w:sz="4" w:space="0" w:color="808080"/>
            </w:tcBorders>
            <w:shd w:val="clear" w:color="auto" w:fill="auto"/>
            <w:noWrap/>
            <w:vAlign w:val="center"/>
            <w:hideMark/>
          </w:tcPr>
          <w:p w14:paraId="440DEED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544" w:type="dxa"/>
            <w:tcBorders>
              <w:top w:val="nil"/>
              <w:left w:val="nil"/>
              <w:bottom w:val="single" w:sz="4" w:space="0" w:color="808080"/>
              <w:right w:val="single" w:sz="4" w:space="0" w:color="808080"/>
            </w:tcBorders>
            <w:shd w:val="clear" w:color="auto" w:fill="auto"/>
            <w:noWrap/>
            <w:vAlign w:val="center"/>
            <w:hideMark/>
          </w:tcPr>
          <w:p w14:paraId="6590CFE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943" w:type="dxa"/>
            <w:tcBorders>
              <w:top w:val="nil"/>
              <w:left w:val="nil"/>
              <w:bottom w:val="single" w:sz="4" w:space="0" w:color="808080"/>
              <w:right w:val="single" w:sz="4" w:space="0" w:color="808080"/>
            </w:tcBorders>
            <w:shd w:val="clear" w:color="000000" w:fill="F8E6DA"/>
            <w:noWrap/>
            <w:vAlign w:val="center"/>
            <w:hideMark/>
          </w:tcPr>
          <w:p w14:paraId="7F83A46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r>
      <w:tr w:rsidR="00DE7A04" w:rsidRPr="00DE7A04" w14:paraId="690782BC" w14:textId="77777777" w:rsidTr="00DE7A04">
        <w:trPr>
          <w:trHeight w:val="336"/>
        </w:trPr>
        <w:tc>
          <w:tcPr>
            <w:tcW w:w="222" w:type="dxa"/>
            <w:tcBorders>
              <w:top w:val="nil"/>
              <w:left w:val="nil"/>
              <w:bottom w:val="nil"/>
              <w:right w:val="nil"/>
            </w:tcBorders>
            <w:shd w:val="clear" w:color="auto" w:fill="auto"/>
            <w:noWrap/>
            <w:vAlign w:val="bottom"/>
            <w:hideMark/>
          </w:tcPr>
          <w:p w14:paraId="7ED7B60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34702B73" w14:textId="77777777" w:rsidR="00DE7A04" w:rsidRPr="00DE7A04" w:rsidRDefault="00DE7A04" w:rsidP="004E1103">
            <w:pPr>
              <w:spacing w:after="0" w:line="240" w:lineRule="auto"/>
              <w:ind w:firstLineChars="100" w:firstLine="200"/>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418" w:type="dxa"/>
            <w:tcBorders>
              <w:top w:val="nil"/>
              <w:left w:val="nil"/>
              <w:bottom w:val="single" w:sz="4" w:space="0" w:color="808080"/>
              <w:right w:val="single" w:sz="4" w:space="0" w:color="808080"/>
            </w:tcBorders>
            <w:shd w:val="clear" w:color="auto" w:fill="auto"/>
            <w:noWrap/>
            <w:vAlign w:val="center"/>
            <w:hideMark/>
          </w:tcPr>
          <w:p w14:paraId="4E3FB81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417" w:type="dxa"/>
            <w:tcBorders>
              <w:top w:val="nil"/>
              <w:left w:val="nil"/>
              <w:bottom w:val="single" w:sz="4" w:space="0" w:color="808080"/>
              <w:right w:val="single" w:sz="4" w:space="0" w:color="808080"/>
            </w:tcBorders>
            <w:shd w:val="clear" w:color="auto" w:fill="auto"/>
            <w:noWrap/>
            <w:vAlign w:val="center"/>
            <w:hideMark/>
          </w:tcPr>
          <w:p w14:paraId="7D851D1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229" w:type="dxa"/>
            <w:tcBorders>
              <w:top w:val="nil"/>
              <w:left w:val="nil"/>
              <w:bottom w:val="single" w:sz="4" w:space="0" w:color="808080"/>
              <w:right w:val="single" w:sz="4" w:space="0" w:color="808080"/>
            </w:tcBorders>
            <w:shd w:val="clear" w:color="auto" w:fill="auto"/>
            <w:noWrap/>
            <w:vAlign w:val="center"/>
            <w:hideMark/>
          </w:tcPr>
          <w:p w14:paraId="76BB09E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544" w:type="dxa"/>
            <w:tcBorders>
              <w:top w:val="nil"/>
              <w:left w:val="nil"/>
              <w:bottom w:val="single" w:sz="4" w:space="0" w:color="808080"/>
              <w:right w:val="single" w:sz="4" w:space="0" w:color="808080"/>
            </w:tcBorders>
            <w:shd w:val="clear" w:color="auto" w:fill="auto"/>
            <w:noWrap/>
            <w:vAlign w:val="center"/>
            <w:hideMark/>
          </w:tcPr>
          <w:p w14:paraId="00779C1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943" w:type="dxa"/>
            <w:tcBorders>
              <w:top w:val="nil"/>
              <w:left w:val="nil"/>
              <w:bottom w:val="single" w:sz="4" w:space="0" w:color="808080"/>
              <w:right w:val="single" w:sz="4" w:space="0" w:color="808080"/>
            </w:tcBorders>
            <w:shd w:val="clear" w:color="000000" w:fill="F8E6DA"/>
            <w:noWrap/>
            <w:vAlign w:val="center"/>
            <w:hideMark/>
          </w:tcPr>
          <w:p w14:paraId="07ABE89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r>
      <w:tr w:rsidR="00DE7A04" w:rsidRPr="00DE7A04" w14:paraId="56F4A1FA" w14:textId="77777777" w:rsidTr="00DE7A04">
        <w:trPr>
          <w:trHeight w:val="415"/>
        </w:trPr>
        <w:tc>
          <w:tcPr>
            <w:tcW w:w="222" w:type="dxa"/>
            <w:tcBorders>
              <w:top w:val="nil"/>
              <w:left w:val="nil"/>
              <w:bottom w:val="nil"/>
              <w:right w:val="nil"/>
            </w:tcBorders>
            <w:shd w:val="clear" w:color="auto" w:fill="auto"/>
            <w:noWrap/>
            <w:vAlign w:val="bottom"/>
            <w:hideMark/>
          </w:tcPr>
          <w:p w14:paraId="602F586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single" w:sz="4" w:space="0" w:color="808080"/>
              <w:bottom w:val="single" w:sz="8" w:space="0" w:color="808080"/>
              <w:right w:val="single" w:sz="4" w:space="0" w:color="808080"/>
            </w:tcBorders>
            <w:shd w:val="clear" w:color="000000" w:fill="EBB18F"/>
            <w:noWrap/>
            <w:vAlign w:val="center"/>
            <w:hideMark/>
          </w:tcPr>
          <w:p w14:paraId="135E3697" w14:textId="6A31AF39" w:rsidR="00DE7A04" w:rsidRPr="00DE7A04" w:rsidRDefault="00DE7A04" w:rsidP="004E1103">
            <w:pPr>
              <w:spacing w:after="0" w:line="240" w:lineRule="auto"/>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 xml:space="preserve">TOTAL </w:t>
            </w:r>
            <w:r w:rsidR="00CF2124" w:rsidRPr="00DE7A04">
              <w:rPr>
                <w:rFonts w:eastAsia="Times New Roman" w:cstheme="minorHAnsi"/>
                <w:b/>
                <w:bCs/>
                <w:color w:val="000000"/>
                <w:kern w:val="0"/>
                <w:sz w:val="18"/>
                <w:szCs w:val="18"/>
                <w:lang w:eastAsia="en-CA"/>
                <w14:ligatures w14:val="none"/>
              </w:rPr>
              <w:t>INITIAL COSTS</w:t>
            </w:r>
          </w:p>
        </w:tc>
        <w:tc>
          <w:tcPr>
            <w:tcW w:w="1418" w:type="dxa"/>
            <w:tcBorders>
              <w:top w:val="nil"/>
              <w:left w:val="nil"/>
              <w:bottom w:val="single" w:sz="8" w:space="0" w:color="808080"/>
              <w:right w:val="single" w:sz="4" w:space="0" w:color="808080"/>
            </w:tcBorders>
            <w:shd w:val="clear" w:color="000000" w:fill="EBB18F"/>
            <w:noWrap/>
            <w:vAlign w:val="center"/>
            <w:hideMark/>
          </w:tcPr>
          <w:p w14:paraId="2060FEE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87,000,000 </w:t>
            </w:r>
          </w:p>
        </w:tc>
        <w:tc>
          <w:tcPr>
            <w:tcW w:w="1417" w:type="dxa"/>
            <w:tcBorders>
              <w:top w:val="nil"/>
              <w:left w:val="nil"/>
              <w:bottom w:val="single" w:sz="8" w:space="0" w:color="808080"/>
              <w:right w:val="single" w:sz="4" w:space="0" w:color="808080"/>
            </w:tcBorders>
            <w:shd w:val="clear" w:color="000000" w:fill="EBB18F"/>
            <w:noWrap/>
            <w:vAlign w:val="center"/>
            <w:hideMark/>
          </w:tcPr>
          <w:p w14:paraId="442062D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1,500,000 </w:t>
            </w:r>
          </w:p>
        </w:tc>
        <w:tc>
          <w:tcPr>
            <w:tcW w:w="1229" w:type="dxa"/>
            <w:tcBorders>
              <w:top w:val="nil"/>
              <w:left w:val="nil"/>
              <w:bottom w:val="single" w:sz="8" w:space="0" w:color="808080"/>
              <w:right w:val="single" w:sz="4" w:space="0" w:color="808080"/>
            </w:tcBorders>
            <w:shd w:val="clear" w:color="000000" w:fill="EBB18F"/>
            <w:noWrap/>
            <w:vAlign w:val="center"/>
            <w:hideMark/>
          </w:tcPr>
          <w:p w14:paraId="297C103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1,200,000 </w:t>
            </w:r>
          </w:p>
        </w:tc>
        <w:tc>
          <w:tcPr>
            <w:tcW w:w="1544" w:type="dxa"/>
            <w:tcBorders>
              <w:top w:val="nil"/>
              <w:left w:val="nil"/>
              <w:bottom w:val="single" w:sz="8" w:space="0" w:color="808080"/>
              <w:right w:val="single" w:sz="4" w:space="0" w:color="808080"/>
            </w:tcBorders>
            <w:shd w:val="clear" w:color="000000" w:fill="EBB18F"/>
            <w:noWrap/>
            <w:vAlign w:val="center"/>
            <w:hideMark/>
          </w:tcPr>
          <w:p w14:paraId="1788015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 </w:t>
            </w:r>
          </w:p>
        </w:tc>
        <w:tc>
          <w:tcPr>
            <w:tcW w:w="1943" w:type="dxa"/>
            <w:tcBorders>
              <w:top w:val="nil"/>
              <w:left w:val="nil"/>
              <w:bottom w:val="single" w:sz="8" w:space="0" w:color="808080"/>
              <w:right w:val="single" w:sz="4" w:space="0" w:color="808080"/>
            </w:tcBorders>
            <w:shd w:val="clear" w:color="000000" w:fill="EBB18F"/>
            <w:noWrap/>
            <w:vAlign w:val="center"/>
            <w:hideMark/>
          </w:tcPr>
          <w:p w14:paraId="57A7AF1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90,700,000 </w:t>
            </w:r>
          </w:p>
        </w:tc>
      </w:tr>
      <w:tr w:rsidR="00DE7A04" w:rsidRPr="00DE7A04" w14:paraId="13283854" w14:textId="77777777" w:rsidTr="00DE7A04">
        <w:trPr>
          <w:trHeight w:val="336"/>
        </w:trPr>
        <w:tc>
          <w:tcPr>
            <w:tcW w:w="222" w:type="dxa"/>
            <w:tcBorders>
              <w:top w:val="nil"/>
              <w:left w:val="nil"/>
              <w:bottom w:val="nil"/>
              <w:right w:val="nil"/>
            </w:tcBorders>
            <w:shd w:val="clear" w:color="auto" w:fill="auto"/>
            <w:noWrap/>
            <w:vAlign w:val="bottom"/>
            <w:hideMark/>
          </w:tcPr>
          <w:p w14:paraId="01F6DC8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single" w:sz="4" w:space="0" w:color="808080"/>
              <w:bottom w:val="single" w:sz="4" w:space="0" w:color="808080"/>
              <w:right w:val="single" w:sz="4" w:space="0" w:color="808080"/>
            </w:tcBorders>
            <w:shd w:val="clear" w:color="000000" w:fill="DD8047"/>
            <w:noWrap/>
            <w:vAlign w:val="center"/>
            <w:hideMark/>
          </w:tcPr>
          <w:p w14:paraId="7675C475"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IOPERATIONAL COST</w:t>
            </w:r>
          </w:p>
        </w:tc>
        <w:tc>
          <w:tcPr>
            <w:tcW w:w="1418" w:type="dxa"/>
            <w:tcBorders>
              <w:top w:val="nil"/>
              <w:left w:val="nil"/>
              <w:bottom w:val="single" w:sz="4" w:space="0" w:color="808080"/>
              <w:right w:val="single" w:sz="4" w:space="0" w:color="808080"/>
            </w:tcBorders>
            <w:shd w:val="reverseDiagStripe" w:color="EBB18F" w:fill="FFFFFF"/>
            <w:noWrap/>
            <w:vAlign w:val="center"/>
            <w:hideMark/>
          </w:tcPr>
          <w:p w14:paraId="1EFEB1E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417" w:type="dxa"/>
            <w:tcBorders>
              <w:top w:val="nil"/>
              <w:left w:val="nil"/>
              <w:bottom w:val="single" w:sz="4" w:space="0" w:color="808080"/>
              <w:right w:val="single" w:sz="4" w:space="0" w:color="808080"/>
            </w:tcBorders>
            <w:shd w:val="reverseDiagStripe" w:color="EBB18F" w:fill="FFFFFF"/>
            <w:noWrap/>
            <w:vAlign w:val="center"/>
            <w:hideMark/>
          </w:tcPr>
          <w:p w14:paraId="2BFC670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229" w:type="dxa"/>
            <w:tcBorders>
              <w:top w:val="nil"/>
              <w:left w:val="nil"/>
              <w:bottom w:val="single" w:sz="4" w:space="0" w:color="808080"/>
              <w:right w:val="single" w:sz="4" w:space="0" w:color="808080"/>
            </w:tcBorders>
            <w:shd w:val="reverseDiagStripe" w:color="EBB18F" w:fill="FFFFFF"/>
            <w:noWrap/>
            <w:vAlign w:val="center"/>
            <w:hideMark/>
          </w:tcPr>
          <w:p w14:paraId="0D0A400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544" w:type="dxa"/>
            <w:tcBorders>
              <w:top w:val="nil"/>
              <w:left w:val="nil"/>
              <w:bottom w:val="single" w:sz="4" w:space="0" w:color="808080"/>
              <w:right w:val="single" w:sz="4" w:space="0" w:color="808080"/>
            </w:tcBorders>
            <w:shd w:val="reverseDiagStripe" w:color="EBB18F" w:fill="FFFFFF"/>
            <w:noWrap/>
            <w:vAlign w:val="center"/>
            <w:hideMark/>
          </w:tcPr>
          <w:p w14:paraId="5D47325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943" w:type="dxa"/>
            <w:tcBorders>
              <w:top w:val="nil"/>
              <w:left w:val="nil"/>
              <w:bottom w:val="single" w:sz="4" w:space="0" w:color="808080"/>
              <w:right w:val="single" w:sz="4" w:space="0" w:color="808080"/>
            </w:tcBorders>
            <w:shd w:val="reverseDiagStripe" w:color="EBB18F" w:fill="FFFFFF"/>
            <w:noWrap/>
            <w:vAlign w:val="center"/>
            <w:hideMark/>
          </w:tcPr>
          <w:p w14:paraId="0F643A9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r>
      <w:tr w:rsidR="00DE7A04" w:rsidRPr="00DE7A04" w14:paraId="0088B005" w14:textId="77777777" w:rsidTr="00DE7A04">
        <w:trPr>
          <w:trHeight w:val="336"/>
        </w:trPr>
        <w:tc>
          <w:tcPr>
            <w:tcW w:w="222" w:type="dxa"/>
            <w:tcBorders>
              <w:top w:val="nil"/>
              <w:left w:val="nil"/>
              <w:bottom w:val="nil"/>
              <w:right w:val="nil"/>
            </w:tcBorders>
            <w:shd w:val="clear" w:color="auto" w:fill="auto"/>
            <w:noWrap/>
            <w:vAlign w:val="bottom"/>
            <w:hideMark/>
          </w:tcPr>
          <w:p w14:paraId="0905ABF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39A2ADBF"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Training Cost</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30F046C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6,000,000 </w:t>
            </w:r>
          </w:p>
        </w:tc>
        <w:tc>
          <w:tcPr>
            <w:tcW w:w="1417" w:type="dxa"/>
            <w:tcBorders>
              <w:top w:val="nil"/>
              <w:left w:val="nil"/>
              <w:bottom w:val="single" w:sz="4" w:space="0" w:color="808080"/>
              <w:right w:val="single" w:sz="4" w:space="0" w:color="808080"/>
            </w:tcBorders>
            <w:shd w:val="clear" w:color="auto" w:fill="auto"/>
            <w:noWrap/>
            <w:vAlign w:val="center"/>
            <w:hideMark/>
          </w:tcPr>
          <w:p w14:paraId="0CD7808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2,000,000 </w:t>
            </w:r>
          </w:p>
        </w:tc>
        <w:tc>
          <w:tcPr>
            <w:tcW w:w="1229" w:type="dxa"/>
            <w:tcBorders>
              <w:top w:val="nil"/>
              <w:left w:val="nil"/>
              <w:bottom w:val="single" w:sz="4" w:space="0" w:color="808080"/>
              <w:right w:val="single" w:sz="4" w:space="0" w:color="808080"/>
            </w:tcBorders>
            <w:shd w:val="clear" w:color="auto" w:fill="auto"/>
            <w:noWrap/>
            <w:vAlign w:val="center"/>
            <w:hideMark/>
          </w:tcPr>
          <w:p w14:paraId="426AA52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544" w:type="dxa"/>
            <w:tcBorders>
              <w:top w:val="nil"/>
              <w:left w:val="nil"/>
              <w:bottom w:val="single" w:sz="4" w:space="0" w:color="808080"/>
              <w:right w:val="single" w:sz="4" w:space="0" w:color="808080"/>
            </w:tcBorders>
            <w:shd w:val="clear" w:color="auto" w:fill="auto"/>
            <w:noWrap/>
            <w:vAlign w:val="center"/>
            <w:hideMark/>
          </w:tcPr>
          <w:p w14:paraId="104E37B7"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c>
          <w:tcPr>
            <w:tcW w:w="1943" w:type="dxa"/>
            <w:tcBorders>
              <w:top w:val="nil"/>
              <w:left w:val="nil"/>
              <w:bottom w:val="single" w:sz="4" w:space="0" w:color="808080"/>
              <w:right w:val="single" w:sz="4" w:space="0" w:color="808080"/>
            </w:tcBorders>
            <w:shd w:val="clear" w:color="000000" w:fill="F8E6DA"/>
            <w:noWrap/>
            <w:vAlign w:val="center"/>
            <w:hideMark/>
          </w:tcPr>
          <w:p w14:paraId="23BC0E9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8,000,000 </w:t>
            </w:r>
          </w:p>
        </w:tc>
      </w:tr>
      <w:tr w:rsidR="00DE7A04" w:rsidRPr="00DE7A04" w14:paraId="42097EF2" w14:textId="77777777" w:rsidTr="00DE7A04">
        <w:trPr>
          <w:trHeight w:val="336"/>
        </w:trPr>
        <w:tc>
          <w:tcPr>
            <w:tcW w:w="222" w:type="dxa"/>
            <w:tcBorders>
              <w:top w:val="nil"/>
              <w:left w:val="nil"/>
              <w:bottom w:val="nil"/>
              <w:right w:val="nil"/>
            </w:tcBorders>
            <w:shd w:val="clear" w:color="auto" w:fill="auto"/>
            <w:noWrap/>
            <w:vAlign w:val="bottom"/>
            <w:hideMark/>
          </w:tcPr>
          <w:p w14:paraId="16D5584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11A878EF"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Maintenance Cost</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07341F57"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4,500,000 </w:t>
            </w:r>
          </w:p>
        </w:tc>
        <w:tc>
          <w:tcPr>
            <w:tcW w:w="1417" w:type="dxa"/>
            <w:tcBorders>
              <w:top w:val="nil"/>
              <w:left w:val="nil"/>
              <w:bottom w:val="single" w:sz="4" w:space="0" w:color="808080"/>
              <w:right w:val="single" w:sz="4" w:space="0" w:color="808080"/>
            </w:tcBorders>
            <w:shd w:val="clear" w:color="auto" w:fill="auto"/>
            <w:noWrap/>
            <w:vAlign w:val="center"/>
            <w:hideMark/>
          </w:tcPr>
          <w:p w14:paraId="75A2F267"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3,000,000 </w:t>
            </w:r>
          </w:p>
        </w:tc>
        <w:tc>
          <w:tcPr>
            <w:tcW w:w="1229" w:type="dxa"/>
            <w:tcBorders>
              <w:top w:val="nil"/>
              <w:left w:val="nil"/>
              <w:bottom w:val="single" w:sz="4" w:space="0" w:color="808080"/>
              <w:right w:val="single" w:sz="4" w:space="0" w:color="808080"/>
            </w:tcBorders>
            <w:shd w:val="clear" w:color="auto" w:fill="auto"/>
            <w:noWrap/>
            <w:vAlign w:val="center"/>
            <w:hideMark/>
          </w:tcPr>
          <w:p w14:paraId="073A5EE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4,000,000 </w:t>
            </w:r>
          </w:p>
        </w:tc>
        <w:tc>
          <w:tcPr>
            <w:tcW w:w="1544" w:type="dxa"/>
            <w:tcBorders>
              <w:top w:val="nil"/>
              <w:left w:val="nil"/>
              <w:bottom w:val="single" w:sz="4" w:space="0" w:color="808080"/>
              <w:right w:val="single" w:sz="4" w:space="0" w:color="808080"/>
            </w:tcBorders>
            <w:shd w:val="clear" w:color="auto" w:fill="auto"/>
            <w:noWrap/>
            <w:vAlign w:val="center"/>
            <w:hideMark/>
          </w:tcPr>
          <w:p w14:paraId="6557A15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4,000,000 </w:t>
            </w:r>
          </w:p>
        </w:tc>
        <w:tc>
          <w:tcPr>
            <w:tcW w:w="1943" w:type="dxa"/>
            <w:tcBorders>
              <w:top w:val="nil"/>
              <w:left w:val="nil"/>
              <w:bottom w:val="single" w:sz="4" w:space="0" w:color="808080"/>
              <w:right w:val="single" w:sz="4" w:space="0" w:color="808080"/>
            </w:tcBorders>
            <w:shd w:val="clear" w:color="000000" w:fill="F8E6DA"/>
            <w:noWrap/>
            <w:vAlign w:val="center"/>
            <w:hideMark/>
          </w:tcPr>
          <w:p w14:paraId="6DD5E6F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15,500,000 </w:t>
            </w:r>
          </w:p>
        </w:tc>
      </w:tr>
      <w:tr w:rsidR="00DE7A04" w:rsidRPr="00DE7A04" w14:paraId="46C6DAB6" w14:textId="77777777" w:rsidTr="00DE7A04">
        <w:trPr>
          <w:trHeight w:val="336"/>
        </w:trPr>
        <w:tc>
          <w:tcPr>
            <w:tcW w:w="222" w:type="dxa"/>
            <w:tcBorders>
              <w:top w:val="nil"/>
              <w:left w:val="nil"/>
              <w:bottom w:val="nil"/>
              <w:right w:val="nil"/>
            </w:tcBorders>
            <w:shd w:val="clear" w:color="auto" w:fill="auto"/>
            <w:noWrap/>
            <w:vAlign w:val="bottom"/>
            <w:hideMark/>
          </w:tcPr>
          <w:p w14:paraId="0157EA3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24C069AA"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Additional Staff</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04A26F0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1,200,000 </w:t>
            </w:r>
          </w:p>
        </w:tc>
        <w:tc>
          <w:tcPr>
            <w:tcW w:w="1417" w:type="dxa"/>
            <w:tcBorders>
              <w:top w:val="nil"/>
              <w:left w:val="nil"/>
              <w:bottom w:val="single" w:sz="4" w:space="0" w:color="808080"/>
              <w:right w:val="single" w:sz="4" w:space="0" w:color="808080"/>
            </w:tcBorders>
            <w:shd w:val="clear" w:color="auto" w:fill="auto"/>
            <w:noWrap/>
            <w:vAlign w:val="center"/>
            <w:hideMark/>
          </w:tcPr>
          <w:p w14:paraId="6689734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1,200,000 </w:t>
            </w:r>
          </w:p>
        </w:tc>
        <w:tc>
          <w:tcPr>
            <w:tcW w:w="1229" w:type="dxa"/>
            <w:tcBorders>
              <w:top w:val="nil"/>
              <w:left w:val="nil"/>
              <w:bottom w:val="single" w:sz="4" w:space="0" w:color="808080"/>
              <w:right w:val="single" w:sz="4" w:space="0" w:color="808080"/>
            </w:tcBorders>
            <w:shd w:val="clear" w:color="auto" w:fill="auto"/>
            <w:noWrap/>
            <w:vAlign w:val="center"/>
            <w:hideMark/>
          </w:tcPr>
          <w:p w14:paraId="42197C2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1,200,000 </w:t>
            </w:r>
          </w:p>
        </w:tc>
        <w:tc>
          <w:tcPr>
            <w:tcW w:w="1544" w:type="dxa"/>
            <w:tcBorders>
              <w:top w:val="nil"/>
              <w:left w:val="nil"/>
              <w:bottom w:val="single" w:sz="4" w:space="0" w:color="808080"/>
              <w:right w:val="single" w:sz="4" w:space="0" w:color="808080"/>
            </w:tcBorders>
            <w:shd w:val="clear" w:color="auto" w:fill="auto"/>
            <w:noWrap/>
            <w:vAlign w:val="center"/>
            <w:hideMark/>
          </w:tcPr>
          <w:p w14:paraId="66BC82E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1,200,000 </w:t>
            </w:r>
          </w:p>
        </w:tc>
        <w:tc>
          <w:tcPr>
            <w:tcW w:w="1943" w:type="dxa"/>
            <w:tcBorders>
              <w:top w:val="nil"/>
              <w:left w:val="nil"/>
              <w:bottom w:val="single" w:sz="4" w:space="0" w:color="808080"/>
              <w:right w:val="single" w:sz="4" w:space="0" w:color="808080"/>
            </w:tcBorders>
            <w:shd w:val="clear" w:color="000000" w:fill="F8E6DA"/>
            <w:noWrap/>
            <w:vAlign w:val="center"/>
            <w:hideMark/>
          </w:tcPr>
          <w:p w14:paraId="68F62A6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4,800,000 </w:t>
            </w:r>
          </w:p>
        </w:tc>
      </w:tr>
      <w:tr w:rsidR="00DE7A04" w:rsidRPr="00DE7A04" w14:paraId="1CF8BC43" w14:textId="77777777" w:rsidTr="00DE7A04">
        <w:trPr>
          <w:trHeight w:val="336"/>
        </w:trPr>
        <w:tc>
          <w:tcPr>
            <w:tcW w:w="222" w:type="dxa"/>
            <w:tcBorders>
              <w:top w:val="nil"/>
              <w:left w:val="nil"/>
              <w:bottom w:val="nil"/>
              <w:right w:val="nil"/>
            </w:tcBorders>
            <w:shd w:val="clear" w:color="auto" w:fill="auto"/>
            <w:noWrap/>
            <w:vAlign w:val="bottom"/>
            <w:hideMark/>
          </w:tcPr>
          <w:p w14:paraId="55C151A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74667631"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Increased Overhead</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19D11FA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600,000 </w:t>
            </w:r>
          </w:p>
        </w:tc>
        <w:tc>
          <w:tcPr>
            <w:tcW w:w="1417" w:type="dxa"/>
            <w:tcBorders>
              <w:top w:val="nil"/>
              <w:left w:val="nil"/>
              <w:bottom w:val="single" w:sz="4" w:space="0" w:color="808080"/>
              <w:right w:val="single" w:sz="4" w:space="0" w:color="808080"/>
            </w:tcBorders>
            <w:shd w:val="clear" w:color="auto" w:fill="auto"/>
            <w:noWrap/>
            <w:vAlign w:val="center"/>
            <w:hideMark/>
          </w:tcPr>
          <w:p w14:paraId="06B8FCA7"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600,000 </w:t>
            </w:r>
          </w:p>
        </w:tc>
        <w:tc>
          <w:tcPr>
            <w:tcW w:w="1229" w:type="dxa"/>
            <w:tcBorders>
              <w:top w:val="nil"/>
              <w:left w:val="nil"/>
              <w:bottom w:val="single" w:sz="4" w:space="0" w:color="808080"/>
              <w:right w:val="single" w:sz="4" w:space="0" w:color="808080"/>
            </w:tcBorders>
            <w:shd w:val="clear" w:color="auto" w:fill="auto"/>
            <w:noWrap/>
            <w:vAlign w:val="center"/>
            <w:hideMark/>
          </w:tcPr>
          <w:p w14:paraId="01C14D1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600,000 </w:t>
            </w:r>
          </w:p>
        </w:tc>
        <w:tc>
          <w:tcPr>
            <w:tcW w:w="1544" w:type="dxa"/>
            <w:tcBorders>
              <w:top w:val="nil"/>
              <w:left w:val="nil"/>
              <w:bottom w:val="single" w:sz="4" w:space="0" w:color="808080"/>
              <w:right w:val="single" w:sz="4" w:space="0" w:color="808080"/>
            </w:tcBorders>
            <w:shd w:val="clear" w:color="auto" w:fill="auto"/>
            <w:noWrap/>
            <w:vAlign w:val="center"/>
            <w:hideMark/>
          </w:tcPr>
          <w:p w14:paraId="6FB81F1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600,000 </w:t>
            </w:r>
          </w:p>
        </w:tc>
        <w:tc>
          <w:tcPr>
            <w:tcW w:w="1943" w:type="dxa"/>
            <w:tcBorders>
              <w:top w:val="nil"/>
              <w:left w:val="nil"/>
              <w:bottom w:val="single" w:sz="4" w:space="0" w:color="808080"/>
              <w:right w:val="single" w:sz="4" w:space="0" w:color="808080"/>
            </w:tcBorders>
            <w:shd w:val="clear" w:color="000000" w:fill="F8E6DA"/>
            <w:noWrap/>
            <w:vAlign w:val="center"/>
            <w:hideMark/>
          </w:tcPr>
          <w:p w14:paraId="058D68C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2,400,000 </w:t>
            </w:r>
          </w:p>
        </w:tc>
      </w:tr>
      <w:tr w:rsidR="00DE7A04" w:rsidRPr="00DE7A04" w14:paraId="24CC689F" w14:textId="77777777" w:rsidTr="00DE7A04">
        <w:trPr>
          <w:trHeight w:val="336"/>
        </w:trPr>
        <w:tc>
          <w:tcPr>
            <w:tcW w:w="222" w:type="dxa"/>
            <w:tcBorders>
              <w:top w:val="nil"/>
              <w:left w:val="nil"/>
              <w:bottom w:val="nil"/>
              <w:right w:val="nil"/>
            </w:tcBorders>
            <w:shd w:val="clear" w:color="auto" w:fill="auto"/>
            <w:noWrap/>
            <w:vAlign w:val="bottom"/>
            <w:hideMark/>
          </w:tcPr>
          <w:p w14:paraId="0D5B0B6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78D0C5E1"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 xml:space="preserve">Operational Risk </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7C443EA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700,000 </w:t>
            </w:r>
          </w:p>
        </w:tc>
        <w:tc>
          <w:tcPr>
            <w:tcW w:w="1417" w:type="dxa"/>
            <w:tcBorders>
              <w:top w:val="nil"/>
              <w:left w:val="nil"/>
              <w:bottom w:val="single" w:sz="4" w:space="0" w:color="808080"/>
              <w:right w:val="single" w:sz="4" w:space="0" w:color="808080"/>
            </w:tcBorders>
            <w:shd w:val="clear" w:color="auto" w:fill="auto"/>
            <w:noWrap/>
            <w:vAlign w:val="center"/>
            <w:hideMark/>
          </w:tcPr>
          <w:p w14:paraId="61254917"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700,000 </w:t>
            </w:r>
          </w:p>
        </w:tc>
        <w:tc>
          <w:tcPr>
            <w:tcW w:w="1229" w:type="dxa"/>
            <w:tcBorders>
              <w:top w:val="nil"/>
              <w:left w:val="nil"/>
              <w:bottom w:val="single" w:sz="4" w:space="0" w:color="808080"/>
              <w:right w:val="single" w:sz="4" w:space="0" w:color="808080"/>
            </w:tcBorders>
            <w:shd w:val="clear" w:color="auto" w:fill="auto"/>
            <w:noWrap/>
            <w:vAlign w:val="center"/>
            <w:hideMark/>
          </w:tcPr>
          <w:p w14:paraId="6E71D3E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700,000 </w:t>
            </w:r>
          </w:p>
        </w:tc>
        <w:tc>
          <w:tcPr>
            <w:tcW w:w="1544" w:type="dxa"/>
            <w:tcBorders>
              <w:top w:val="nil"/>
              <w:left w:val="nil"/>
              <w:bottom w:val="single" w:sz="4" w:space="0" w:color="808080"/>
              <w:right w:val="single" w:sz="4" w:space="0" w:color="808080"/>
            </w:tcBorders>
            <w:shd w:val="clear" w:color="auto" w:fill="auto"/>
            <w:noWrap/>
            <w:vAlign w:val="center"/>
            <w:hideMark/>
          </w:tcPr>
          <w:p w14:paraId="1FDAB82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700,000 </w:t>
            </w:r>
          </w:p>
        </w:tc>
        <w:tc>
          <w:tcPr>
            <w:tcW w:w="1943" w:type="dxa"/>
            <w:tcBorders>
              <w:top w:val="nil"/>
              <w:left w:val="nil"/>
              <w:bottom w:val="single" w:sz="4" w:space="0" w:color="808080"/>
              <w:right w:val="single" w:sz="4" w:space="0" w:color="808080"/>
            </w:tcBorders>
            <w:shd w:val="clear" w:color="000000" w:fill="F8E6DA"/>
            <w:noWrap/>
            <w:vAlign w:val="center"/>
            <w:hideMark/>
          </w:tcPr>
          <w:p w14:paraId="24D89B5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2,800,000 </w:t>
            </w:r>
          </w:p>
        </w:tc>
      </w:tr>
      <w:tr w:rsidR="00DE7A04" w:rsidRPr="00DE7A04" w14:paraId="0305ADF4" w14:textId="77777777" w:rsidTr="00DE7A04">
        <w:trPr>
          <w:trHeight w:val="336"/>
        </w:trPr>
        <w:tc>
          <w:tcPr>
            <w:tcW w:w="222" w:type="dxa"/>
            <w:tcBorders>
              <w:top w:val="nil"/>
              <w:left w:val="nil"/>
              <w:bottom w:val="nil"/>
              <w:right w:val="nil"/>
            </w:tcBorders>
            <w:shd w:val="clear" w:color="auto" w:fill="auto"/>
            <w:noWrap/>
            <w:vAlign w:val="bottom"/>
            <w:hideMark/>
          </w:tcPr>
          <w:p w14:paraId="50D6539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49516155"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Contingency Fund</w:t>
            </w:r>
          </w:p>
        </w:tc>
        <w:tc>
          <w:tcPr>
            <w:tcW w:w="1418" w:type="dxa"/>
            <w:tcBorders>
              <w:top w:val="nil"/>
              <w:left w:val="single" w:sz="4" w:space="0" w:color="808080"/>
              <w:bottom w:val="single" w:sz="4" w:space="0" w:color="808080"/>
              <w:right w:val="single" w:sz="4" w:space="0" w:color="808080"/>
            </w:tcBorders>
            <w:shd w:val="clear" w:color="auto" w:fill="auto"/>
            <w:noWrap/>
            <w:vAlign w:val="center"/>
            <w:hideMark/>
          </w:tcPr>
          <w:p w14:paraId="520FCA6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 </w:t>
            </w:r>
          </w:p>
        </w:tc>
        <w:tc>
          <w:tcPr>
            <w:tcW w:w="1417" w:type="dxa"/>
            <w:tcBorders>
              <w:top w:val="nil"/>
              <w:left w:val="nil"/>
              <w:bottom w:val="single" w:sz="4" w:space="0" w:color="808080"/>
              <w:right w:val="single" w:sz="4" w:space="0" w:color="808080"/>
            </w:tcBorders>
            <w:shd w:val="clear" w:color="auto" w:fill="auto"/>
            <w:noWrap/>
            <w:vAlign w:val="center"/>
            <w:hideMark/>
          </w:tcPr>
          <w:p w14:paraId="42D59B8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 </w:t>
            </w:r>
          </w:p>
        </w:tc>
        <w:tc>
          <w:tcPr>
            <w:tcW w:w="1229" w:type="dxa"/>
            <w:tcBorders>
              <w:top w:val="nil"/>
              <w:left w:val="nil"/>
              <w:bottom w:val="single" w:sz="4" w:space="0" w:color="808080"/>
              <w:right w:val="single" w:sz="4" w:space="0" w:color="808080"/>
            </w:tcBorders>
            <w:shd w:val="clear" w:color="auto" w:fill="auto"/>
            <w:noWrap/>
            <w:vAlign w:val="center"/>
            <w:hideMark/>
          </w:tcPr>
          <w:p w14:paraId="17BD55E7"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 </w:t>
            </w:r>
          </w:p>
        </w:tc>
        <w:tc>
          <w:tcPr>
            <w:tcW w:w="1544" w:type="dxa"/>
            <w:tcBorders>
              <w:top w:val="nil"/>
              <w:left w:val="nil"/>
              <w:bottom w:val="single" w:sz="4" w:space="0" w:color="808080"/>
              <w:right w:val="single" w:sz="4" w:space="0" w:color="808080"/>
            </w:tcBorders>
            <w:shd w:val="clear" w:color="auto" w:fill="auto"/>
            <w:noWrap/>
            <w:vAlign w:val="center"/>
            <w:hideMark/>
          </w:tcPr>
          <w:p w14:paraId="5595450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 </w:t>
            </w:r>
          </w:p>
        </w:tc>
        <w:tc>
          <w:tcPr>
            <w:tcW w:w="1943" w:type="dxa"/>
            <w:tcBorders>
              <w:top w:val="nil"/>
              <w:left w:val="nil"/>
              <w:bottom w:val="single" w:sz="4" w:space="0" w:color="808080"/>
              <w:right w:val="single" w:sz="4" w:space="0" w:color="808080"/>
            </w:tcBorders>
            <w:shd w:val="clear" w:color="000000" w:fill="F8E6DA"/>
            <w:noWrap/>
            <w:vAlign w:val="center"/>
            <w:hideMark/>
          </w:tcPr>
          <w:p w14:paraId="5A86DE2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4,000,000 </w:t>
            </w:r>
          </w:p>
        </w:tc>
      </w:tr>
      <w:tr w:rsidR="00DE7A04" w:rsidRPr="00DE7A04" w14:paraId="6D4149B2" w14:textId="77777777" w:rsidTr="00DE7A04">
        <w:trPr>
          <w:trHeight w:val="336"/>
        </w:trPr>
        <w:tc>
          <w:tcPr>
            <w:tcW w:w="222" w:type="dxa"/>
            <w:tcBorders>
              <w:top w:val="nil"/>
              <w:left w:val="nil"/>
              <w:bottom w:val="nil"/>
              <w:right w:val="nil"/>
            </w:tcBorders>
            <w:shd w:val="clear" w:color="auto" w:fill="auto"/>
            <w:noWrap/>
            <w:vAlign w:val="bottom"/>
            <w:hideMark/>
          </w:tcPr>
          <w:p w14:paraId="0BEF221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6FFA9109" w14:textId="77777777" w:rsidR="00DE7A04" w:rsidRPr="00DE7A04" w:rsidRDefault="00DE7A04" w:rsidP="004E1103">
            <w:pPr>
              <w:spacing w:after="0" w:line="240" w:lineRule="auto"/>
              <w:ind w:firstLineChars="100" w:firstLine="200"/>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418" w:type="dxa"/>
            <w:tcBorders>
              <w:top w:val="nil"/>
              <w:left w:val="nil"/>
              <w:bottom w:val="single" w:sz="4" w:space="0" w:color="808080"/>
              <w:right w:val="single" w:sz="4" w:space="0" w:color="808080"/>
            </w:tcBorders>
            <w:shd w:val="clear" w:color="auto" w:fill="auto"/>
            <w:noWrap/>
            <w:vAlign w:val="center"/>
            <w:hideMark/>
          </w:tcPr>
          <w:p w14:paraId="7A9AF33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417" w:type="dxa"/>
            <w:tcBorders>
              <w:top w:val="nil"/>
              <w:left w:val="nil"/>
              <w:bottom w:val="single" w:sz="4" w:space="0" w:color="808080"/>
              <w:right w:val="single" w:sz="4" w:space="0" w:color="808080"/>
            </w:tcBorders>
            <w:shd w:val="clear" w:color="auto" w:fill="auto"/>
            <w:noWrap/>
            <w:vAlign w:val="center"/>
            <w:hideMark/>
          </w:tcPr>
          <w:p w14:paraId="2571070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229" w:type="dxa"/>
            <w:tcBorders>
              <w:top w:val="nil"/>
              <w:left w:val="nil"/>
              <w:bottom w:val="single" w:sz="4" w:space="0" w:color="808080"/>
              <w:right w:val="single" w:sz="4" w:space="0" w:color="808080"/>
            </w:tcBorders>
            <w:shd w:val="clear" w:color="auto" w:fill="auto"/>
            <w:noWrap/>
            <w:vAlign w:val="center"/>
            <w:hideMark/>
          </w:tcPr>
          <w:p w14:paraId="7C26879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544" w:type="dxa"/>
            <w:tcBorders>
              <w:top w:val="nil"/>
              <w:left w:val="nil"/>
              <w:bottom w:val="single" w:sz="4" w:space="0" w:color="808080"/>
              <w:right w:val="single" w:sz="4" w:space="0" w:color="808080"/>
            </w:tcBorders>
            <w:shd w:val="clear" w:color="auto" w:fill="auto"/>
            <w:noWrap/>
            <w:vAlign w:val="center"/>
            <w:hideMark/>
          </w:tcPr>
          <w:p w14:paraId="6D2D21C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943" w:type="dxa"/>
            <w:tcBorders>
              <w:top w:val="nil"/>
              <w:left w:val="nil"/>
              <w:bottom w:val="single" w:sz="4" w:space="0" w:color="808080"/>
              <w:right w:val="single" w:sz="4" w:space="0" w:color="808080"/>
            </w:tcBorders>
            <w:shd w:val="clear" w:color="000000" w:fill="F8E6DA"/>
            <w:noWrap/>
            <w:vAlign w:val="center"/>
            <w:hideMark/>
          </w:tcPr>
          <w:p w14:paraId="7775621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   </w:t>
            </w:r>
          </w:p>
        </w:tc>
      </w:tr>
      <w:tr w:rsidR="00DE7A04" w:rsidRPr="00DE7A04" w14:paraId="6BEA7D5E" w14:textId="77777777" w:rsidTr="00DE7A04">
        <w:trPr>
          <w:trHeight w:val="415"/>
        </w:trPr>
        <w:tc>
          <w:tcPr>
            <w:tcW w:w="222" w:type="dxa"/>
            <w:tcBorders>
              <w:top w:val="nil"/>
              <w:left w:val="nil"/>
              <w:bottom w:val="nil"/>
              <w:right w:val="nil"/>
            </w:tcBorders>
            <w:shd w:val="clear" w:color="auto" w:fill="auto"/>
            <w:noWrap/>
            <w:vAlign w:val="bottom"/>
            <w:hideMark/>
          </w:tcPr>
          <w:p w14:paraId="7CB5322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single" w:sz="4" w:space="0" w:color="808080"/>
              <w:bottom w:val="single" w:sz="8" w:space="0" w:color="808080"/>
              <w:right w:val="single" w:sz="4" w:space="0" w:color="808080"/>
            </w:tcBorders>
            <w:shd w:val="clear" w:color="000000" w:fill="EBB18F"/>
            <w:noWrap/>
            <w:vAlign w:val="center"/>
            <w:hideMark/>
          </w:tcPr>
          <w:p w14:paraId="4E5262E1"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TOTAL SUPPORT COSTS</w:t>
            </w:r>
          </w:p>
        </w:tc>
        <w:tc>
          <w:tcPr>
            <w:tcW w:w="1418" w:type="dxa"/>
            <w:tcBorders>
              <w:top w:val="nil"/>
              <w:left w:val="nil"/>
              <w:bottom w:val="single" w:sz="8" w:space="0" w:color="808080"/>
              <w:right w:val="single" w:sz="4" w:space="0" w:color="808080"/>
            </w:tcBorders>
            <w:shd w:val="clear" w:color="000000" w:fill="EBB18F"/>
            <w:noWrap/>
            <w:vAlign w:val="center"/>
            <w:hideMark/>
          </w:tcPr>
          <w:p w14:paraId="49A821B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14,000,000 </w:t>
            </w:r>
          </w:p>
        </w:tc>
        <w:tc>
          <w:tcPr>
            <w:tcW w:w="1417" w:type="dxa"/>
            <w:tcBorders>
              <w:top w:val="nil"/>
              <w:left w:val="nil"/>
              <w:bottom w:val="single" w:sz="8" w:space="0" w:color="808080"/>
              <w:right w:val="single" w:sz="4" w:space="0" w:color="808080"/>
            </w:tcBorders>
            <w:shd w:val="clear" w:color="000000" w:fill="EBB18F"/>
            <w:noWrap/>
            <w:vAlign w:val="center"/>
            <w:hideMark/>
          </w:tcPr>
          <w:p w14:paraId="52212F8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8,500,000 </w:t>
            </w:r>
          </w:p>
        </w:tc>
        <w:tc>
          <w:tcPr>
            <w:tcW w:w="1229" w:type="dxa"/>
            <w:tcBorders>
              <w:top w:val="nil"/>
              <w:left w:val="nil"/>
              <w:bottom w:val="single" w:sz="8" w:space="0" w:color="808080"/>
              <w:right w:val="single" w:sz="4" w:space="0" w:color="808080"/>
            </w:tcBorders>
            <w:shd w:val="clear" w:color="000000" w:fill="EBB18F"/>
            <w:noWrap/>
            <w:vAlign w:val="center"/>
            <w:hideMark/>
          </w:tcPr>
          <w:p w14:paraId="5E286E8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7,500,000 </w:t>
            </w:r>
          </w:p>
        </w:tc>
        <w:tc>
          <w:tcPr>
            <w:tcW w:w="1544" w:type="dxa"/>
            <w:tcBorders>
              <w:top w:val="nil"/>
              <w:left w:val="nil"/>
              <w:bottom w:val="single" w:sz="8" w:space="0" w:color="808080"/>
              <w:right w:val="single" w:sz="4" w:space="0" w:color="808080"/>
            </w:tcBorders>
            <w:shd w:val="clear" w:color="000000" w:fill="EBB18F"/>
            <w:noWrap/>
            <w:vAlign w:val="center"/>
            <w:hideMark/>
          </w:tcPr>
          <w:p w14:paraId="50245AB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7,500,000 </w:t>
            </w:r>
          </w:p>
        </w:tc>
        <w:tc>
          <w:tcPr>
            <w:tcW w:w="1943" w:type="dxa"/>
            <w:tcBorders>
              <w:top w:val="nil"/>
              <w:left w:val="nil"/>
              <w:bottom w:val="single" w:sz="8" w:space="0" w:color="808080"/>
              <w:right w:val="single" w:sz="4" w:space="0" w:color="808080"/>
            </w:tcBorders>
            <w:shd w:val="clear" w:color="000000" w:fill="EBB18F"/>
            <w:noWrap/>
            <w:vAlign w:val="center"/>
            <w:hideMark/>
          </w:tcPr>
          <w:p w14:paraId="1DB961D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37,500,000 </w:t>
            </w:r>
          </w:p>
        </w:tc>
      </w:tr>
      <w:tr w:rsidR="00DE7A04" w:rsidRPr="00DE7A04" w14:paraId="406C7607" w14:textId="77777777" w:rsidTr="00DE7A04">
        <w:trPr>
          <w:trHeight w:val="415"/>
        </w:trPr>
        <w:tc>
          <w:tcPr>
            <w:tcW w:w="222" w:type="dxa"/>
            <w:tcBorders>
              <w:top w:val="nil"/>
              <w:left w:val="nil"/>
              <w:bottom w:val="nil"/>
              <w:right w:val="nil"/>
            </w:tcBorders>
            <w:shd w:val="clear" w:color="auto" w:fill="auto"/>
            <w:noWrap/>
            <w:vAlign w:val="bottom"/>
            <w:hideMark/>
          </w:tcPr>
          <w:p w14:paraId="1DD8755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single" w:sz="8" w:space="0" w:color="808080"/>
              <w:right w:val="single" w:sz="4" w:space="0" w:color="808080"/>
            </w:tcBorders>
            <w:shd w:val="clear" w:color="000000" w:fill="F1CBB4"/>
            <w:noWrap/>
            <w:vAlign w:val="center"/>
            <w:hideMark/>
          </w:tcPr>
          <w:p w14:paraId="141942C6"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TOTAL COSTS</w:t>
            </w:r>
          </w:p>
        </w:tc>
        <w:tc>
          <w:tcPr>
            <w:tcW w:w="1418" w:type="dxa"/>
            <w:tcBorders>
              <w:top w:val="single" w:sz="4" w:space="0" w:color="808080"/>
              <w:left w:val="nil"/>
              <w:bottom w:val="single" w:sz="8" w:space="0" w:color="808080"/>
              <w:right w:val="single" w:sz="4" w:space="0" w:color="808080"/>
            </w:tcBorders>
            <w:shd w:val="clear" w:color="000000" w:fill="F1CBB4"/>
            <w:noWrap/>
            <w:vAlign w:val="center"/>
            <w:hideMark/>
          </w:tcPr>
          <w:p w14:paraId="28236F1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101,000,000 </w:t>
            </w:r>
          </w:p>
        </w:tc>
        <w:tc>
          <w:tcPr>
            <w:tcW w:w="1417" w:type="dxa"/>
            <w:tcBorders>
              <w:top w:val="single" w:sz="4" w:space="0" w:color="808080"/>
              <w:left w:val="nil"/>
              <w:bottom w:val="single" w:sz="8" w:space="0" w:color="808080"/>
              <w:right w:val="single" w:sz="4" w:space="0" w:color="808080"/>
            </w:tcBorders>
            <w:shd w:val="clear" w:color="000000" w:fill="F1CBB4"/>
            <w:noWrap/>
            <w:vAlign w:val="center"/>
            <w:hideMark/>
          </w:tcPr>
          <w:p w14:paraId="7268771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10,000,000 </w:t>
            </w:r>
          </w:p>
        </w:tc>
        <w:tc>
          <w:tcPr>
            <w:tcW w:w="1229" w:type="dxa"/>
            <w:tcBorders>
              <w:top w:val="single" w:sz="4" w:space="0" w:color="808080"/>
              <w:left w:val="nil"/>
              <w:bottom w:val="single" w:sz="8" w:space="0" w:color="808080"/>
              <w:right w:val="single" w:sz="4" w:space="0" w:color="808080"/>
            </w:tcBorders>
            <w:shd w:val="clear" w:color="000000" w:fill="F1CBB4"/>
            <w:noWrap/>
            <w:vAlign w:val="center"/>
            <w:hideMark/>
          </w:tcPr>
          <w:p w14:paraId="2CAD11E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8,700,000 </w:t>
            </w:r>
          </w:p>
        </w:tc>
        <w:tc>
          <w:tcPr>
            <w:tcW w:w="1544" w:type="dxa"/>
            <w:tcBorders>
              <w:top w:val="single" w:sz="4" w:space="0" w:color="808080"/>
              <w:left w:val="nil"/>
              <w:bottom w:val="single" w:sz="8" w:space="0" w:color="808080"/>
              <w:right w:val="single" w:sz="4" w:space="0" w:color="808080"/>
            </w:tcBorders>
            <w:shd w:val="clear" w:color="000000" w:fill="F1CBB4"/>
            <w:noWrap/>
            <w:vAlign w:val="center"/>
            <w:hideMark/>
          </w:tcPr>
          <w:p w14:paraId="0695C56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8,500,000 </w:t>
            </w:r>
          </w:p>
        </w:tc>
        <w:tc>
          <w:tcPr>
            <w:tcW w:w="1943" w:type="dxa"/>
            <w:tcBorders>
              <w:top w:val="single" w:sz="4" w:space="0" w:color="808080"/>
              <w:left w:val="nil"/>
              <w:bottom w:val="single" w:sz="8" w:space="0" w:color="808080"/>
              <w:right w:val="single" w:sz="4" w:space="0" w:color="808080"/>
            </w:tcBorders>
            <w:shd w:val="clear" w:color="000000" w:fill="F1CBB4"/>
            <w:noWrap/>
            <w:vAlign w:val="center"/>
            <w:hideMark/>
          </w:tcPr>
          <w:p w14:paraId="3AC205F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128,200,000 </w:t>
            </w:r>
          </w:p>
        </w:tc>
      </w:tr>
      <w:tr w:rsidR="00DE7A04" w:rsidRPr="00DE7A04" w14:paraId="01CE4812" w14:textId="77777777" w:rsidTr="00DE7A04">
        <w:trPr>
          <w:trHeight w:val="415"/>
        </w:trPr>
        <w:tc>
          <w:tcPr>
            <w:tcW w:w="222" w:type="dxa"/>
            <w:tcBorders>
              <w:top w:val="nil"/>
              <w:left w:val="nil"/>
              <w:bottom w:val="nil"/>
              <w:right w:val="nil"/>
            </w:tcBorders>
            <w:shd w:val="clear" w:color="auto" w:fill="auto"/>
            <w:noWrap/>
            <w:vAlign w:val="bottom"/>
            <w:hideMark/>
          </w:tcPr>
          <w:p w14:paraId="1BF8D07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single" w:sz="8" w:space="0" w:color="808080"/>
              <w:right w:val="single" w:sz="4" w:space="0" w:color="808080"/>
            </w:tcBorders>
            <w:shd w:val="clear" w:color="000000" w:fill="EBB18F"/>
            <w:noWrap/>
            <w:vAlign w:val="center"/>
            <w:hideMark/>
          </w:tcPr>
          <w:p w14:paraId="33618074"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DISCOUNT FACTOR</w:t>
            </w:r>
          </w:p>
        </w:tc>
        <w:tc>
          <w:tcPr>
            <w:tcW w:w="1418" w:type="dxa"/>
            <w:tcBorders>
              <w:top w:val="single" w:sz="4" w:space="0" w:color="808080"/>
              <w:left w:val="nil"/>
              <w:bottom w:val="single" w:sz="8" w:space="0" w:color="808080"/>
              <w:right w:val="single" w:sz="4" w:space="0" w:color="808080"/>
            </w:tcBorders>
            <w:shd w:val="clear" w:color="000000" w:fill="EBB18F"/>
            <w:noWrap/>
            <w:vAlign w:val="center"/>
            <w:hideMark/>
          </w:tcPr>
          <w:p w14:paraId="3E89B037" w14:textId="77777777" w:rsidR="00DE7A04" w:rsidRPr="00DE7A04" w:rsidRDefault="00DE7A04" w:rsidP="004E1103">
            <w:pPr>
              <w:spacing w:after="0" w:line="240" w:lineRule="auto"/>
              <w:jc w:val="right"/>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1.00</w:t>
            </w:r>
          </w:p>
        </w:tc>
        <w:tc>
          <w:tcPr>
            <w:tcW w:w="1417" w:type="dxa"/>
            <w:tcBorders>
              <w:top w:val="single" w:sz="4" w:space="0" w:color="808080"/>
              <w:left w:val="nil"/>
              <w:bottom w:val="single" w:sz="8" w:space="0" w:color="808080"/>
              <w:right w:val="single" w:sz="4" w:space="0" w:color="808080"/>
            </w:tcBorders>
            <w:shd w:val="clear" w:color="000000" w:fill="EBB18F"/>
            <w:noWrap/>
            <w:vAlign w:val="center"/>
            <w:hideMark/>
          </w:tcPr>
          <w:p w14:paraId="433A1229" w14:textId="77777777" w:rsidR="00DE7A04" w:rsidRPr="00DE7A04" w:rsidRDefault="00DE7A04" w:rsidP="004E1103">
            <w:pPr>
              <w:spacing w:after="0" w:line="240" w:lineRule="auto"/>
              <w:jc w:val="right"/>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1.00</w:t>
            </w:r>
          </w:p>
        </w:tc>
        <w:tc>
          <w:tcPr>
            <w:tcW w:w="1229" w:type="dxa"/>
            <w:tcBorders>
              <w:top w:val="single" w:sz="4" w:space="0" w:color="808080"/>
              <w:left w:val="nil"/>
              <w:bottom w:val="single" w:sz="8" w:space="0" w:color="808080"/>
              <w:right w:val="single" w:sz="4" w:space="0" w:color="808080"/>
            </w:tcBorders>
            <w:shd w:val="clear" w:color="000000" w:fill="EBB18F"/>
            <w:noWrap/>
            <w:vAlign w:val="center"/>
            <w:hideMark/>
          </w:tcPr>
          <w:p w14:paraId="25D7831E" w14:textId="77777777" w:rsidR="00DE7A04" w:rsidRPr="00DE7A04" w:rsidRDefault="00DE7A04" w:rsidP="004E1103">
            <w:pPr>
              <w:spacing w:after="0" w:line="240" w:lineRule="auto"/>
              <w:jc w:val="right"/>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1.00</w:t>
            </w:r>
          </w:p>
        </w:tc>
        <w:tc>
          <w:tcPr>
            <w:tcW w:w="1544" w:type="dxa"/>
            <w:tcBorders>
              <w:top w:val="single" w:sz="4" w:space="0" w:color="808080"/>
              <w:left w:val="nil"/>
              <w:bottom w:val="single" w:sz="8" w:space="0" w:color="808080"/>
              <w:right w:val="single" w:sz="4" w:space="0" w:color="808080"/>
            </w:tcBorders>
            <w:shd w:val="clear" w:color="000000" w:fill="EBB18F"/>
            <w:noWrap/>
            <w:vAlign w:val="center"/>
            <w:hideMark/>
          </w:tcPr>
          <w:p w14:paraId="57CDCFAB" w14:textId="77777777" w:rsidR="00DE7A04" w:rsidRPr="00DE7A04" w:rsidRDefault="00DE7A04" w:rsidP="004E1103">
            <w:pPr>
              <w:spacing w:after="0" w:line="240" w:lineRule="auto"/>
              <w:jc w:val="right"/>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1.00</w:t>
            </w:r>
          </w:p>
        </w:tc>
        <w:tc>
          <w:tcPr>
            <w:tcW w:w="1943" w:type="dxa"/>
            <w:tcBorders>
              <w:top w:val="single" w:sz="4" w:space="0" w:color="808080"/>
              <w:left w:val="nil"/>
              <w:bottom w:val="single" w:sz="8" w:space="0" w:color="808080"/>
              <w:right w:val="single" w:sz="4" w:space="0" w:color="808080"/>
            </w:tcBorders>
            <w:shd w:val="clear" w:color="000000" w:fill="EBB18F"/>
            <w:noWrap/>
            <w:vAlign w:val="center"/>
            <w:hideMark/>
          </w:tcPr>
          <w:p w14:paraId="0DA4AEB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r>
      <w:tr w:rsidR="00DE7A04" w:rsidRPr="00DE7A04" w14:paraId="04F5BDC5" w14:textId="77777777" w:rsidTr="00DE7A04">
        <w:trPr>
          <w:trHeight w:val="297"/>
        </w:trPr>
        <w:tc>
          <w:tcPr>
            <w:tcW w:w="222" w:type="dxa"/>
            <w:tcBorders>
              <w:top w:val="nil"/>
              <w:left w:val="nil"/>
              <w:bottom w:val="nil"/>
              <w:right w:val="nil"/>
            </w:tcBorders>
            <w:shd w:val="clear" w:color="auto" w:fill="auto"/>
            <w:noWrap/>
            <w:vAlign w:val="bottom"/>
            <w:hideMark/>
          </w:tcPr>
          <w:p w14:paraId="61AF7B8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single" w:sz="8" w:space="0" w:color="808080"/>
              <w:right w:val="single" w:sz="4" w:space="0" w:color="808080"/>
            </w:tcBorders>
            <w:shd w:val="clear" w:color="000000" w:fill="F1CBB4"/>
            <w:noWrap/>
            <w:vAlign w:val="center"/>
            <w:hideMark/>
          </w:tcPr>
          <w:p w14:paraId="24220113"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DISCOUNTED COSTS</w:t>
            </w:r>
          </w:p>
        </w:tc>
        <w:tc>
          <w:tcPr>
            <w:tcW w:w="1418" w:type="dxa"/>
            <w:tcBorders>
              <w:top w:val="single" w:sz="4" w:space="0" w:color="808080"/>
              <w:left w:val="nil"/>
              <w:bottom w:val="single" w:sz="8" w:space="0" w:color="808080"/>
              <w:right w:val="single" w:sz="4" w:space="0" w:color="808080"/>
            </w:tcBorders>
            <w:shd w:val="clear" w:color="000000" w:fill="F1CBB4"/>
            <w:noWrap/>
            <w:vAlign w:val="center"/>
            <w:hideMark/>
          </w:tcPr>
          <w:p w14:paraId="478FEE06"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101,000,000 </w:t>
            </w:r>
          </w:p>
        </w:tc>
        <w:tc>
          <w:tcPr>
            <w:tcW w:w="1417" w:type="dxa"/>
            <w:tcBorders>
              <w:top w:val="single" w:sz="4" w:space="0" w:color="808080"/>
              <w:left w:val="nil"/>
              <w:bottom w:val="single" w:sz="8" w:space="0" w:color="808080"/>
              <w:right w:val="single" w:sz="4" w:space="0" w:color="808080"/>
            </w:tcBorders>
            <w:shd w:val="clear" w:color="000000" w:fill="F1CBB4"/>
            <w:noWrap/>
            <w:vAlign w:val="center"/>
            <w:hideMark/>
          </w:tcPr>
          <w:p w14:paraId="77AB37E4"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10,000,000 </w:t>
            </w:r>
          </w:p>
        </w:tc>
        <w:tc>
          <w:tcPr>
            <w:tcW w:w="1229" w:type="dxa"/>
            <w:tcBorders>
              <w:top w:val="single" w:sz="4" w:space="0" w:color="808080"/>
              <w:left w:val="nil"/>
              <w:bottom w:val="single" w:sz="8" w:space="0" w:color="808080"/>
              <w:right w:val="single" w:sz="4" w:space="0" w:color="808080"/>
            </w:tcBorders>
            <w:shd w:val="clear" w:color="000000" w:fill="F1CBB4"/>
            <w:noWrap/>
            <w:vAlign w:val="center"/>
            <w:hideMark/>
          </w:tcPr>
          <w:p w14:paraId="7E8C0C40"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8,700,000 </w:t>
            </w:r>
          </w:p>
        </w:tc>
        <w:tc>
          <w:tcPr>
            <w:tcW w:w="1544" w:type="dxa"/>
            <w:tcBorders>
              <w:top w:val="single" w:sz="4" w:space="0" w:color="808080"/>
              <w:left w:val="nil"/>
              <w:bottom w:val="single" w:sz="8" w:space="0" w:color="808080"/>
              <w:right w:val="single" w:sz="4" w:space="0" w:color="808080"/>
            </w:tcBorders>
            <w:shd w:val="clear" w:color="000000" w:fill="F1CBB4"/>
            <w:noWrap/>
            <w:vAlign w:val="center"/>
            <w:hideMark/>
          </w:tcPr>
          <w:p w14:paraId="5DBEFF24"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8,500,000 </w:t>
            </w:r>
          </w:p>
        </w:tc>
        <w:tc>
          <w:tcPr>
            <w:tcW w:w="1943" w:type="dxa"/>
            <w:tcBorders>
              <w:top w:val="single" w:sz="4" w:space="0" w:color="808080"/>
              <w:left w:val="nil"/>
              <w:bottom w:val="single" w:sz="8" w:space="0" w:color="808080"/>
              <w:right w:val="single" w:sz="4" w:space="0" w:color="808080"/>
            </w:tcBorders>
            <w:shd w:val="clear" w:color="000000" w:fill="F1CBB4"/>
            <w:noWrap/>
            <w:vAlign w:val="center"/>
            <w:hideMark/>
          </w:tcPr>
          <w:p w14:paraId="034EE6B7"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128,200,000 </w:t>
            </w:r>
          </w:p>
        </w:tc>
      </w:tr>
      <w:tr w:rsidR="00DE7A04" w:rsidRPr="00DE7A04" w14:paraId="77284073" w14:textId="77777777" w:rsidTr="00DE7A04">
        <w:trPr>
          <w:trHeight w:val="415"/>
        </w:trPr>
        <w:tc>
          <w:tcPr>
            <w:tcW w:w="222" w:type="dxa"/>
            <w:tcBorders>
              <w:top w:val="nil"/>
              <w:left w:val="nil"/>
              <w:bottom w:val="nil"/>
              <w:right w:val="nil"/>
            </w:tcBorders>
            <w:shd w:val="clear" w:color="auto" w:fill="auto"/>
            <w:noWrap/>
            <w:vAlign w:val="bottom"/>
            <w:hideMark/>
          </w:tcPr>
          <w:p w14:paraId="627DE663"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9597" w:type="dxa"/>
            <w:gridSpan w:val="6"/>
            <w:tcBorders>
              <w:top w:val="single" w:sz="4" w:space="0" w:color="808080"/>
              <w:left w:val="single" w:sz="4" w:space="0" w:color="808080"/>
              <w:bottom w:val="single" w:sz="4" w:space="0" w:color="808080"/>
              <w:right w:val="single" w:sz="4" w:space="0" w:color="808080"/>
            </w:tcBorders>
            <w:shd w:val="clear" w:color="000000" w:fill="7A3C16"/>
            <w:noWrap/>
            <w:vAlign w:val="center"/>
            <w:hideMark/>
          </w:tcPr>
          <w:p w14:paraId="12FC612A" w14:textId="77777777" w:rsidR="00DE7A04" w:rsidRPr="00DE7A04" w:rsidRDefault="00DE7A04" w:rsidP="004E1103">
            <w:pPr>
              <w:spacing w:after="0" w:line="240" w:lineRule="auto"/>
              <w:jc w:val="center"/>
              <w:rPr>
                <w:rFonts w:eastAsia="Times New Roman" w:cstheme="minorHAnsi"/>
                <w:b/>
                <w:bCs/>
                <w:color w:val="FFFFFF"/>
                <w:kern w:val="0"/>
                <w:lang w:eastAsia="en-CA"/>
                <w14:ligatures w14:val="none"/>
              </w:rPr>
            </w:pPr>
            <w:r w:rsidRPr="00DE7A04">
              <w:rPr>
                <w:rFonts w:eastAsia="Times New Roman" w:cstheme="minorHAnsi"/>
                <w:b/>
                <w:bCs/>
                <w:color w:val="FFFFFF"/>
                <w:kern w:val="0"/>
                <w:lang w:eastAsia="en-CA"/>
                <w14:ligatures w14:val="none"/>
              </w:rPr>
              <w:t>BENEFITS / SAVINGS</w:t>
            </w:r>
          </w:p>
        </w:tc>
      </w:tr>
      <w:tr w:rsidR="00DE7A04" w:rsidRPr="00DE7A04" w14:paraId="56589347" w14:textId="77777777" w:rsidTr="00DE7A04">
        <w:trPr>
          <w:trHeight w:val="415"/>
        </w:trPr>
        <w:tc>
          <w:tcPr>
            <w:tcW w:w="222" w:type="dxa"/>
            <w:tcBorders>
              <w:top w:val="nil"/>
              <w:left w:val="nil"/>
              <w:bottom w:val="nil"/>
              <w:right w:val="nil"/>
            </w:tcBorders>
            <w:shd w:val="clear" w:color="auto" w:fill="auto"/>
            <w:noWrap/>
            <w:vAlign w:val="bottom"/>
            <w:hideMark/>
          </w:tcPr>
          <w:p w14:paraId="5E3D84D2" w14:textId="77777777" w:rsidR="00DE7A04" w:rsidRPr="00DE7A04" w:rsidRDefault="00DE7A04" w:rsidP="004E1103">
            <w:pPr>
              <w:spacing w:after="0" w:line="240" w:lineRule="auto"/>
              <w:jc w:val="center"/>
              <w:rPr>
                <w:rFonts w:eastAsia="Times New Roman" w:cstheme="minorHAnsi"/>
                <w:b/>
                <w:bCs/>
                <w:color w:val="FFFFFF"/>
                <w:kern w:val="0"/>
                <w:lang w:eastAsia="en-CA"/>
                <w14:ligatures w14:val="none"/>
              </w:rPr>
            </w:pPr>
          </w:p>
        </w:tc>
        <w:tc>
          <w:tcPr>
            <w:tcW w:w="2046" w:type="dxa"/>
            <w:tcBorders>
              <w:top w:val="nil"/>
              <w:left w:val="single" w:sz="4" w:space="0" w:color="808080"/>
              <w:bottom w:val="single" w:sz="4" w:space="0" w:color="808080"/>
              <w:right w:val="single" w:sz="4" w:space="0" w:color="808080"/>
            </w:tcBorders>
            <w:shd w:val="clear" w:color="000000" w:fill="B75A22"/>
            <w:noWrap/>
            <w:vAlign w:val="center"/>
            <w:hideMark/>
          </w:tcPr>
          <w:p w14:paraId="791D4EAB"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PROCESS</w:t>
            </w:r>
          </w:p>
        </w:tc>
        <w:tc>
          <w:tcPr>
            <w:tcW w:w="1418" w:type="dxa"/>
            <w:tcBorders>
              <w:top w:val="nil"/>
              <w:left w:val="nil"/>
              <w:bottom w:val="single" w:sz="4" w:space="0" w:color="808080"/>
              <w:right w:val="single" w:sz="4" w:space="0" w:color="808080"/>
            </w:tcBorders>
            <w:shd w:val="clear" w:color="000000" w:fill="B75A22"/>
            <w:noWrap/>
            <w:vAlign w:val="center"/>
            <w:hideMark/>
          </w:tcPr>
          <w:p w14:paraId="745FE2EA"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YEAR 1</w:t>
            </w:r>
          </w:p>
        </w:tc>
        <w:tc>
          <w:tcPr>
            <w:tcW w:w="1417" w:type="dxa"/>
            <w:tcBorders>
              <w:top w:val="nil"/>
              <w:left w:val="nil"/>
              <w:bottom w:val="single" w:sz="4" w:space="0" w:color="808080"/>
              <w:right w:val="single" w:sz="4" w:space="0" w:color="808080"/>
            </w:tcBorders>
            <w:shd w:val="clear" w:color="000000" w:fill="B75A22"/>
            <w:noWrap/>
            <w:vAlign w:val="center"/>
            <w:hideMark/>
          </w:tcPr>
          <w:p w14:paraId="1D912152"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YEAR 2</w:t>
            </w:r>
          </w:p>
        </w:tc>
        <w:tc>
          <w:tcPr>
            <w:tcW w:w="1229" w:type="dxa"/>
            <w:tcBorders>
              <w:top w:val="nil"/>
              <w:left w:val="nil"/>
              <w:bottom w:val="single" w:sz="4" w:space="0" w:color="808080"/>
              <w:right w:val="single" w:sz="4" w:space="0" w:color="808080"/>
            </w:tcBorders>
            <w:shd w:val="clear" w:color="000000" w:fill="B75A22"/>
            <w:noWrap/>
            <w:vAlign w:val="center"/>
            <w:hideMark/>
          </w:tcPr>
          <w:p w14:paraId="63B8196F"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YEAR 3</w:t>
            </w:r>
          </w:p>
        </w:tc>
        <w:tc>
          <w:tcPr>
            <w:tcW w:w="1544" w:type="dxa"/>
            <w:tcBorders>
              <w:top w:val="nil"/>
              <w:left w:val="nil"/>
              <w:bottom w:val="single" w:sz="4" w:space="0" w:color="808080"/>
              <w:right w:val="single" w:sz="4" w:space="0" w:color="808080"/>
            </w:tcBorders>
            <w:shd w:val="clear" w:color="000000" w:fill="B75A22"/>
            <w:noWrap/>
            <w:vAlign w:val="center"/>
            <w:hideMark/>
          </w:tcPr>
          <w:p w14:paraId="28B49E94"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YEAR 4</w:t>
            </w:r>
          </w:p>
        </w:tc>
        <w:tc>
          <w:tcPr>
            <w:tcW w:w="1943" w:type="dxa"/>
            <w:tcBorders>
              <w:top w:val="nil"/>
              <w:left w:val="nil"/>
              <w:bottom w:val="single" w:sz="4" w:space="0" w:color="808080"/>
              <w:right w:val="single" w:sz="4" w:space="0" w:color="808080"/>
            </w:tcBorders>
            <w:shd w:val="clear" w:color="000000" w:fill="B75A22"/>
            <w:noWrap/>
            <w:vAlign w:val="center"/>
            <w:hideMark/>
          </w:tcPr>
          <w:p w14:paraId="343452C8"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TOTAL</w:t>
            </w:r>
          </w:p>
        </w:tc>
      </w:tr>
      <w:tr w:rsidR="00DE7A04" w:rsidRPr="00DE7A04" w14:paraId="1454EF3E" w14:textId="77777777" w:rsidTr="00DE7A04">
        <w:trPr>
          <w:trHeight w:val="336"/>
        </w:trPr>
        <w:tc>
          <w:tcPr>
            <w:tcW w:w="222" w:type="dxa"/>
            <w:tcBorders>
              <w:top w:val="nil"/>
              <w:left w:val="nil"/>
              <w:bottom w:val="nil"/>
              <w:right w:val="nil"/>
            </w:tcBorders>
            <w:shd w:val="clear" w:color="auto" w:fill="auto"/>
            <w:noWrap/>
            <w:vAlign w:val="bottom"/>
            <w:hideMark/>
          </w:tcPr>
          <w:p w14:paraId="1F16F5B8"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p>
        </w:tc>
        <w:tc>
          <w:tcPr>
            <w:tcW w:w="2046" w:type="dxa"/>
            <w:tcBorders>
              <w:top w:val="nil"/>
              <w:left w:val="single" w:sz="4" w:space="0" w:color="808080"/>
              <w:bottom w:val="single" w:sz="4" w:space="0" w:color="808080"/>
              <w:right w:val="single" w:sz="4" w:space="0" w:color="808080"/>
            </w:tcBorders>
            <w:shd w:val="clear" w:color="000000" w:fill="DD8047"/>
            <w:noWrap/>
            <w:vAlign w:val="center"/>
            <w:hideMark/>
          </w:tcPr>
          <w:p w14:paraId="4EDD4F09"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DIRECT BENEFITS</w:t>
            </w:r>
          </w:p>
        </w:tc>
        <w:tc>
          <w:tcPr>
            <w:tcW w:w="1418" w:type="dxa"/>
            <w:tcBorders>
              <w:top w:val="nil"/>
              <w:left w:val="nil"/>
              <w:bottom w:val="single" w:sz="4" w:space="0" w:color="808080"/>
              <w:right w:val="single" w:sz="4" w:space="0" w:color="808080"/>
            </w:tcBorders>
            <w:shd w:val="reverseDiagStripe" w:color="EBB18F" w:fill="FFFFFF"/>
            <w:noWrap/>
            <w:vAlign w:val="center"/>
            <w:hideMark/>
          </w:tcPr>
          <w:p w14:paraId="1B2DF92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417" w:type="dxa"/>
            <w:tcBorders>
              <w:top w:val="nil"/>
              <w:left w:val="nil"/>
              <w:bottom w:val="single" w:sz="4" w:space="0" w:color="808080"/>
              <w:right w:val="single" w:sz="4" w:space="0" w:color="808080"/>
            </w:tcBorders>
            <w:shd w:val="reverseDiagStripe" w:color="EBB18F" w:fill="FFFFFF"/>
            <w:noWrap/>
            <w:vAlign w:val="center"/>
            <w:hideMark/>
          </w:tcPr>
          <w:p w14:paraId="4DBBB0F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229" w:type="dxa"/>
            <w:tcBorders>
              <w:top w:val="nil"/>
              <w:left w:val="nil"/>
              <w:bottom w:val="single" w:sz="4" w:space="0" w:color="808080"/>
              <w:right w:val="single" w:sz="4" w:space="0" w:color="808080"/>
            </w:tcBorders>
            <w:shd w:val="reverseDiagStripe" w:color="EBB18F" w:fill="FFFFFF"/>
            <w:noWrap/>
            <w:vAlign w:val="center"/>
            <w:hideMark/>
          </w:tcPr>
          <w:p w14:paraId="3481F51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544" w:type="dxa"/>
            <w:tcBorders>
              <w:top w:val="nil"/>
              <w:left w:val="nil"/>
              <w:bottom w:val="single" w:sz="4" w:space="0" w:color="808080"/>
              <w:right w:val="single" w:sz="4" w:space="0" w:color="808080"/>
            </w:tcBorders>
            <w:shd w:val="reverseDiagStripe" w:color="EBB18F" w:fill="FFFFFF"/>
            <w:noWrap/>
            <w:vAlign w:val="center"/>
            <w:hideMark/>
          </w:tcPr>
          <w:p w14:paraId="78A42DA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943" w:type="dxa"/>
            <w:tcBorders>
              <w:top w:val="nil"/>
              <w:left w:val="nil"/>
              <w:bottom w:val="single" w:sz="4" w:space="0" w:color="808080"/>
              <w:right w:val="single" w:sz="4" w:space="0" w:color="808080"/>
            </w:tcBorders>
            <w:shd w:val="reverseDiagStripe" w:color="EBB18F" w:fill="FFFFFF"/>
            <w:noWrap/>
            <w:vAlign w:val="center"/>
            <w:hideMark/>
          </w:tcPr>
          <w:p w14:paraId="4D781F4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r>
      <w:tr w:rsidR="00DE7A04" w:rsidRPr="00DE7A04" w14:paraId="055B68DB" w14:textId="77777777" w:rsidTr="00DE7A04">
        <w:trPr>
          <w:trHeight w:val="336"/>
        </w:trPr>
        <w:tc>
          <w:tcPr>
            <w:tcW w:w="222" w:type="dxa"/>
            <w:tcBorders>
              <w:top w:val="nil"/>
              <w:left w:val="nil"/>
              <w:bottom w:val="nil"/>
              <w:right w:val="nil"/>
            </w:tcBorders>
            <w:shd w:val="clear" w:color="auto" w:fill="auto"/>
            <w:noWrap/>
            <w:vAlign w:val="bottom"/>
            <w:hideMark/>
          </w:tcPr>
          <w:p w14:paraId="196AC81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308AAE10"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Transaction Fees</w:t>
            </w:r>
          </w:p>
        </w:tc>
        <w:tc>
          <w:tcPr>
            <w:tcW w:w="1418" w:type="dxa"/>
            <w:tcBorders>
              <w:top w:val="nil"/>
              <w:left w:val="single" w:sz="4" w:space="0" w:color="808080"/>
              <w:bottom w:val="single" w:sz="8" w:space="0" w:color="808080"/>
              <w:right w:val="single" w:sz="4" w:space="0" w:color="808080"/>
            </w:tcBorders>
            <w:shd w:val="clear" w:color="auto" w:fill="auto"/>
            <w:noWrap/>
            <w:vAlign w:val="center"/>
            <w:hideMark/>
          </w:tcPr>
          <w:p w14:paraId="53446CE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50,000,000 </w:t>
            </w:r>
          </w:p>
        </w:tc>
        <w:tc>
          <w:tcPr>
            <w:tcW w:w="1417" w:type="dxa"/>
            <w:tcBorders>
              <w:top w:val="nil"/>
              <w:left w:val="nil"/>
              <w:bottom w:val="single" w:sz="8" w:space="0" w:color="808080"/>
              <w:right w:val="single" w:sz="4" w:space="0" w:color="808080"/>
            </w:tcBorders>
            <w:shd w:val="clear" w:color="auto" w:fill="auto"/>
            <w:noWrap/>
            <w:vAlign w:val="center"/>
            <w:hideMark/>
          </w:tcPr>
          <w:p w14:paraId="0312087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50,000,000 </w:t>
            </w:r>
          </w:p>
        </w:tc>
        <w:tc>
          <w:tcPr>
            <w:tcW w:w="1229" w:type="dxa"/>
            <w:tcBorders>
              <w:top w:val="nil"/>
              <w:left w:val="nil"/>
              <w:bottom w:val="single" w:sz="8" w:space="0" w:color="808080"/>
              <w:right w:val="single" w:sz="4" w:space="0" w:color="808080"/>
            </w:tcBorders>
            <w:shd w:val="clear" w:color="auto" w:fill="auto"/>
            <w:noWrap/>
            <w:vAlign w:val="center"/>
            <w:hideMark/>
          </w:tcPr>
          <w:p w14:paraId="65DBD2C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50,000,000 </w:t>
            </w:r>
          </w:p>
        </w:tc>
        <w:tc>
          <w:tcPr>
            <w:tcW w:w="1544" w:type="dxa"/>
            <w:tcBorders>
              <w:top w:val="nil"/>
              <w:left w:val="nil"/>
              <w:bottom w:val="single" w:sz="8" w:space="0" w:color="808080"/>
              <w:right w:val="single" w:sz="4" w:space="0" w:color="808080"/>
            </w:tcBorders>
            <w:shd w:val="clear" w:color="auto" w:fill="auto"/>
            <w:noWrap/>
            <w:vAlign w:val="center"/>
            <w:hideMark/>
          </w:tcPr>
          <w:p w14:paraId="3D32582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50,000,000 </w:t>
            </w:r>
          </w:p>
        </w:tc>
        <w:tc>
          <w:tcPr>
            <w:tcW w:w="1943" w:type="dxa"/>
            <w:tcBorders>
              <w:top w:val="nil"/>
              <w:left w:val="nil"/>
              <w:bottom w:val="single" w:sz="8" w:space="0" w:color="808080"/>
              <w:right w:val="single" w:sz="4" w:space="0" w:color="808080"/>
            </w:tcBorders>
            <w:shd w:val="clear" w:color="auto" w:fill="auto"/>
            <w:noWrap/>
            <w:vAlign w:val="center"/>
            <w:hideMark/>
          </w:tcPr>
          <w:p w14:paraId="4F6C35D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50,000,000 </w:t>
            </w:r>
          </w:p>
        </w:tc>
      </w:tr>
      <w:tr w:rsidR="00DE7A04" w:rsidRPr="00DE7A04" w14:paraId="1FEA3E83" w14:textId="77777777" w:rsidTr="00DE7A04">
        <w:trPr>
          <w:trHeight w:val="336"/>
        </w:trPr>
        <w:tc>
          <w:tcPr>
            <w:tcW w:w="222" w:type="dxa"/>
            <w:tcBorders>
              <w:top w:val="nil"/>
              <w:left w:val="nil"/>
              <w:bottom w:val="nil"/>
              <w:right w:val="nil"/>
            </w:tcBorders>
            <w:shd w:val="clear" w:color="auto" w:fill="auto"/>
            <w:noWrap/>
            <w:vAlign w:val="bottom"/>
            <w:hideMark/>
          </w:tcPr>
          <w:p w14:paraId="1ED25FEB"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07B6835B"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Market Expansion</w:t>
            </w:r>
          </w:p>
        </w:tc>
        <w:tc>
          <w:tcPr>
            <w:tcW w:w="1418" w:type="dxa"/>
            <w:tcBorders>
              <w:top w:val="nil"/>
              <w:left w:val="single" w:sz="4" w:space="0" w:color="808080"/>
              <w:bottom w:val="nil"/>
              <w:right w:val="single" w:sz="4" w:space="0" w:color="808080"/>
            </w:tcBorders>
            <w:shd w:val="clear" w:color="auto" w:fill="auto"/>
            <w:noWrap/>
            <w:vAlign w:val="center"/>
            <w:hideMark/>
          </w:tcPr>
          <w:p w14:paraId="7FD9EA6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7,000,000 </w:t>
            </w:r>
          </w:p>
        </w:tc>
        <w:tc>
          <w:tcPr>
            <w:tcW w:w="1417" w:type="dxa"/>
            <w:tcBorders>
              <w:top w:val="nil"/>
              <w:left w:val="nil"/>
              <w:bottom w:val="nil"/>
              <w:right w:val="single" w:sz="4" w:space="0" w:color="808080"/>
            </w:tcBorders>
            <w:shd w:val="clear" w:color="auto" w:fill="auto"/>
            <w:noWrap/>
            <w:vAlign w:val="center"/>
            <w:hideMark/>
          </w:tcPr>
          <w:p w14:paraId="6601B7D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7,000,000 </w:t>
            </w:r>
          </w:p>
        </w:tc>
        <w:tc>
          <w:tcPr>
            <w:tcW w:w="1229" w:type="dxa"/>
            <w:tcBorders>
              <w:top w:val="nil"/>
              <w:left w:val="nil"/>
              <w:bottom w:val="nil"/>
              <w:right w:val="single" w:sz="4" w:space="0" w:color="808080"/>
            </w:tcBorders>
            <w:shd w:val="clear" w:color="auto" w:fill="auto"/>
            <w:noWrap/>
            <w:vAlign w:val="center"/>
            <w:hideMark/>
          </w:tcPr>
          <w:p w14:paraId="6AF7D30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7,000,000 </w:t>
            </w:r>
          </w:p>
        </w:tc>
        <w:tc>
          <w:tcPr>
            <w:tcW w:w="1544" w:type="dxa"/>
            <w:tcBorders>
              <w:top w:val="nil"/>
              <w:left w:val="nil"/>
              <w:bottom w:val="nil"/>
              <w:right w:val="single" w:sz="4" w:space="0" w:color="808080"/>
            </w:tcBorders>
            <w:shd w:val="clear" w:color="auto" w:fill="auto"/>
            <w:noWrap/>
            <w:vAlign w:val="center"/>
            <w:hideMark/>
          </w:tcPr>
          <w:p w14:paraId="4067BEC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7,000,000 </w:t>
            </w:r>
          </w:p>
        </w:tc>
        <w:tc>
          <w:tcPr>
            <w:tcW w:w="1943" w:type="dxa"/>
            <w:tcBorders>
              <w:top w:val="nil"/>
              <w:left w:val="nil"/>
              <w:bottom w:val="nil"/>
              <w:right w:val="single" w:sz="4" w:space="0" w:color="808080"/>
            </w:tcBorders>
            <w:shd w:val="clear" w:color="auto" w:fill="auto"/>
            <w:noWrap/>
            <w:vAlign w:val="center"/>
            <w:hideMark/>
          </w:tcPr>
          <w:p w14:paraId="670E053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7,000,000 </w:t>
            </w:r>
          </w:p>
        </w:tc>
      </w:tr>
      <w:tr w:rsidR="00DE7A04" w:rsidRPr="00DE7A04" w14:paraId="3B36847C" w14:textId="77777777" w:rsidTr="00DE7A04">
        <w:trPr>
          <w:trHeight w:val="336"/>
        </w:trPr>
        <w:tc>
          <w:tcPr>
            <w:tcW w:w="222" w:type="dxa"/>
            <w:tcBorders>
              <w:top w:val="nil"/>
              <w:left w:val="nil"/>
              <w:bottom w:val="nil"/>
              <w:right w:val="nil"/>
            </w:tcBorders>
            <w:shd w:val="clear" w:color="auto" w:fill="auto"/>
            <w:noWrap/>
            <w:vAlign w:val="bottom"/>
            <w:hideMark/>
          </w:tcPr>
          <w:p w14:paraId="786CD7E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02A43249"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Operational Efficiency</w:t>
            </w:r>
          </w:p>
        </w:tc>
        <w:tc>
          <w:tcPr>
            <w:tcW w:w="1418" w:type="dxa"/>
            <w:tcBorders>
              <w:top w:val="nil"/>
              <w:left w:val="single" w:sz="4" w:space="0" w:color="808080"/>
              <w:bottom w:val="nil"/>
              <w:right w:val="single" w:sz="4" w:space="0" w:color="808080"/>
            </w:tcBorders>
            <w:shd w:val="clear" w:color="auto" w:fill="auto"/>
            <w:noWrap/>
            <w:vAlign w:val="center"/>
            <w:hideMark/>
          </w:tcPr>
          <w:p w14:paraId="7029BAD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10,000,000 </w:t>
            </w:r>
          </w:p>
        </w:tc>
        <w:tc>
          <w:tcPr>
            <w:tcW w:w="1417" w:type="dxa"/>
            <w:tcBorders>
              <w:top w:val="nil"/>
              <w:left w:val="nil"/>
              <w:bottom w:val="nil"/>
              <w:right w:val="single" w:sz="4" w:space="0" w:color="808080"/>
            </w:tcBorders>
            <w:shd w:val="clear" w:color="auto" w:fill="auto"/>
            <w:noWrap/>
            <w:vAlign w:val="center"/>
            <w:hideMark/>
          </w:tcPr>
          <w:p w14:paraId="0BF0A26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10,000,000 </w:t>
            </w:r>
          </w:p>
        </w:tc>
        <w:tc>
          <w:tcPr>
            <w:tcW w:w="1229" w:type="dxa"/>
            <w:tcBorders>
              <w:top w:val="nil"/>
              <w:left w:val="nil"/>
              <w:bottom w:val="nil"/>
              <w:right w:val="single" w:sz="4" w:space="0" w:color="808080"/>
            </w:tcBorders>
            <w:shd w:val="clear" w:color="auto" w:fill="auto"/>
            <w:noWrap/>
            <w:vAlign w:val="center"/>
            <w:hideMark/>
          </w:tcPr>
          <w:p w14:paraId="2993C02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10,000,000 </w:t>
            </w:r>
          </w:p>
        </w:tc>
        <w:tc>
          <w:tcPr>
            <w:tcW w:w="1544" w:type="dxa"/>
            <w:tcBorders>
              <w:top w:val="nil"/>
              <w:left w:val="nil"/>
              <w:bottom w:val="nil"/>
              <w:right w:val="single" w:sz="4" w:space="0" w:color="808080"/>
            </w:tcBorders>
            <w:shd w:val="clear" w:color="auto" w:fill="auto"/>
            <w:noWrap/>
            <w:vAlign w:val="center"/>
            <w:hideMark/>
          </w:tcPr>
          <w:p w14:paraId="243F9DD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10,000,000 </w:t>
            </w:r>
          </w:p>
        </w:tc>
        <w:tc>
          <w:tcPr>
            <w:tcW w:w="1943" w:type="dxa"/>
            <w:tcBorders>
              <w:top w:val="nil"/>
              <w:left w:val="nil"/>
              <w:bottom w:val="nil"/>
              <w:right w:val="single" w:sz="4" w:space="0" w:color="808080"/>
            </w:tcBorders>
            <w:shd w:val="clear" w:color="auto" w:fill="auto"/>
            <w:noWrap/>
            <w:vAlign w:val="center"/>
            <w:hideMark/>
          </w:tcPr>
          <w:p w14:paraId="37971CB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10,000,000 </w:t>
            </w:r>
          </w:p>
        </w:tc>
      </w:tr>
      <w:tr w:rsidR="00DE7A04" w:rsidRPr="00DE7A04" w14:paraId="2DFFF8A8" w14:textId="77777777" w:rsidTr="00DE7A04">
        <w:trPr>
          <w:trHeight w:val="415"/>
        </w:trPr>
        <w:tc>
          <w:tcPr>
            <w:tcW w:w="222" w:type="dxa"/>
            <w:tcBorders>
              <w:top w:val="nil"/>
              <w:left w:val="nil"/>
              <w:bottom w:val="nil"/>
              <w:right w:val="nil"/>
            </w:tcBorders>
            <w:shd w:val="clear" w:color="auto" w:fill="auto"/>
            <w:noWrap/>
            <w:vAlign w:val="bottom"/>
            <w:hideMark/>
          </w:tcPr>
          <w:p w14:paraId="35854C4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single" w:sz="8" w:space="0" w:color="808080"/>
              <w:right w:val="single" w:sz="4" w:space="0" w:color="808080"/>
            </w:tcBorders>
            <w:shd w:val="clear" w:color="000000" w:fill="EBB18F"/>
            <w:noWrap/>
            <w:vAlign w:val="center"/>
            <w:hideMark/>
          </w:tcPr>
          <w:p w14:paraId="55CB5731"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TOTAL DIRCET BENEFITS</w:t>
            </w:r>
          </w:p>
        </w:tc>
        <w:tc>
          <w:tcPr>
            <w:tcW w:w="1418" w:type="dxa"/>
            <w:tcBorders>
              <w:top w:val="single" w:sz="4" w:space="0" w:color="808080"/>
              <w:left w:val="nil"/>
              <w:bottom w:val="single" w:sz="8" w:space="0" w:color="808080"/>
              <w:right w:val="single" w:sz="4" w:space="0" w:color="808080"/>
            </w:tcBorders>
            <w:shd w:val="clear" w:color="000000" w:fill="EBB18F"/>
            <w:noWrap/>
            <w:vAlign w:val="center"/>
            <w:hideMark/>
          </w:tcPr>
          <w:p w14:paraId="74DCDD1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67,000,000 </w:t>
            </w:r>
          </w:p>
        </w:tc>
        <w:tc>
          <w:tcPr>
            <w:tcW w:w="1417" w:type="dxa"/>
            <w:tcBorders>
              <w:top w:val="single" w:sz="4" w:space="0" w:color="808080"/>
              <w:left w:val="nil"/>
              <w:bottom w:val="single" w:sz="8" w:space="0" w:color="808080"/>
              <w:right w:val="single" w:sz="4" w:space="0" w:color="808080"/>
            </w:tcBorders>
            <w:shd w:val="clear" w:color="000000" w:fill="EBB18F"/>
            <w:noWrap/>
            <w:vAlign w:val="center"/>
            <w:hideMark/>
          </w:tcPr>
          <w:p w14:paraId="581BE4C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67,000,000 </w:t>
            </w:r>
          </w:p>
        </w:tc>
        <w:tc>
          <w:tcPr>
            <w:tcW w:w="1229" w:type="dxa"/>
            <w:tcBorders>
              <w:top w:val="single" w:sz="4" w:space="0" w:color="808080"/>
              <w:left w:val="nil"/>
              <w:bottom w:val="single" w:sz="8" w:space="0" w:color="808080"/>
              <w:right w:val="single" w:sz="4" w:space="0" w:color="808080"/>
            </w:tcBorders>
            <w:shd w:val="clear" w:color="000000" w:fill="EBB18F"/>
            <w:noWrap/>
            <w:vAlign w:val="center"/>
            <w:hideMark/>
          </w:tcPr>
          <w:p w14:paraId="41254DB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67,000,000 </w:t>
            </w:r>
          </w:p>
        </w:tc>
        <w:tc>
          <w:tcPr>
            <w:tcW w:w="1544" w:type="dxa"/>
            <w:tcBorders>
              <w:top w:val="single" w:sz="4" w:space="0" w:color="808080"/>
              <w:left w:val="nil"/>
              <w:bottom w:val="single" w:sz="8" w:space="0" w:color="808080"/>
              <w:right w:val="single" w:sz="4" w:space="0" w:color="808080"/>
            </w:tcBorders>
            <w:shd w:val="clear" w:color="000000" w:fill="EBB18F"/>
            <w:noWrap/>
            <w:vAlign w:val="center"/>
            <w:hideMark/>
          </w:tcPr>
          <w:p w14:paraId="4F240727"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67,000,000 </w:t>
            </w:r>
          </w:p>
        </w:tc>
        <w:tc>
          <w:tcPr>
            <w:tcW w:w="1943" w:type="dxa"/>
            <w:tcBorders>
              <w:top w:val="single" w:sz="4" w:space="0" w:color="808080"/>
              <w:left w:val="nil"/>
              <w:bottom w:val="single" w:sz="8" w:space="0" w:color="808080"/>
              <w:right w:val="single" w:sz="4" w:space="0" w:color="808080"/>
            </w:tcBorders>
            <w:shd w:val="clear" w:color="000000" w:fill="EBB18F"/>
            <w:noWrap/>
            <w:vAlign w:val="center"/>
            <w:hideMark/>
          </w:tcPr>
          <w:p w14:paraId="3433458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67,000,000 </w:t>
            </w:r>
          </w:p>
        </w:tc>
      </w:tr>
      <w:tr w:rsidR="00DE7A04" w:rsidRPr="00DE7A04" w14:paraId="61D91C97" w14:textId="77777777" w:rsidTr="00DE7A04">
        <w:trPr>
          <w:trHeight w:val="336"/>
        </w:trPr>
        <w:tc>
          <w:tcPr>
            <w:tcW w:w="222" w:type="dxa"/>
            <w:tcBorders>
              <w:top w:val="nil"/>
              <w:left w:val="nil"/>
              <w:bottom w:val="nil"/>
              <w:right w:val="nil"/>
            </w:tcBorders>
            <w:shd w:val="clear" w:color="auto" w:fill="auto"/>
            <w:noWrap/>
            <w:vAlign w:val="bottom"/>
            <w:hideMark/>
          </w:tcPr>
          <w:p w14:paraId="4FF314FB"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single" w:sz="4" w:space="0" w:color="808080"/>
              <w:bottom w:val="single" w:sz="4" w:space="0" w:color="808080"/>
              <w:right w:val="single" w:sz="4" w:space="0" w:color="808080"/>
            </w:tcBorders>
            <w:shd w:val="clear" w:color="000000" w:fill="DD8047"/>
            <w:noWrap/>
            <w:vAlign w:val="center"/>
            <w:hideMark/>
          </w:tcPr>
          <w:p w14:paraId="3B78B3C1" w14:textId="77777777" w:rsidR="00DE7A04" w:rsidRPr="00DE7A04" w:rsidRDefault="00DE7A04" w:rsidP="004E1103">
            <w:pPr>
              <w:spacing w:after="0" w:line="240" w:lineRule="auto"/>
              <w:jc w:val="center"/>
              <w:rPr>
                <w:rFonts w:eastAsia="Times New Roman" w:cstheme="minorHAnsi"/>
                <w:b/>
                <w:bCs/>
                <w:color w:val="FFFFFF"/>
                <w:kern w:val="0"/>
                <w:sz w:val="20"/>
                <w:szCs w:val="20"/>
                <w:lang w:eastAsia="en-CA"/>
                <w14:ligatures w14:val="none"/>
              </w:rPr>
            </w:pPr>
            <w:r w:rsidRPr="00DE7A04">
              <w:rPr>
                <w:rFonts w:eastAsia="Times New Roman" w:cstheme="minorHAnsi"/>
                <w:b/>
                <w:bCs/>
                <w:color w:val="FFFFFF"/>
                <w:kern w:val="0"/>
                <w:sz w:val="20"/>
                <w:szCs w:val="20"/>
                <w:lang w:eastAsia="en-CA"/>
                <w14:ligatures w14:val="none"/>
              </w:rPr>
              <w:t>INDIRECT BENEFITS</w:t>
            </w:r>
          </w:p>
        </w:tc>
        <w:tc>
          <w:tcPr>
            <w:tcW w:w="1418" w:type="dxa"/>
            <w:tcBorders>
              <w:top w:val="nil"/>
              <w:left w:val="nil"/>
              <w:bottom w:val="single" w:sz="4" w:space="0" w:color="808080"/>
              <w:right w:val="single" w:sz="4" w:space="0" w:color="808080"/>
            </w:tcBorders>
            <w:shd w:val="reverseDiagStripe" w:color="EBB18F" w:fill="FFFFFF"/>
            <w:noWrap/>
            <w:vAlign w:val="center"/>
            <w:hideMark/>
          </w:tcPr>
          <w:p w14:paraId="2094D36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417" w:type="dxa"/>
            <w:tcBorders>
              <w:top w:val="nil"/>
              <w:left w:val="nil"/>
              <w:bottom w:val="single" w:sz="4" w:space="0" w:color="808080"/>
              <w:right w:val="single" w:sz="4" w:space="0" w:color="808080"/>
            </w:tcBorders>
            <w:shd w:val="reverseDiagStripe" w:color="EBB18F" w:fill="FFFFFF"/>
            <w:noWrap/>
            <w:vAlign w:val="center"/>
            <w:hideMark/>
          </w:tcPr>
          <w:p w14:paraId="087EB33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229" w:type="dxa"/>
            <w:tcBorders>
              <w:top w:val="nil"/>
              <w:left w:val="nil"/>
              <w:bottom w:val="single" w:sz="4" w:space="0" w:color="808080"/>
              <w:right w:val="single" w:sz="4" w:space="0" w:color="808080"/>
            </w:tcBorders>
            <w:shd w:val="reverseDiagStripe" w:color="EBB18F" w:fill="FFFFFF"/>
            <w:noWrap/>
            <w:vAlign w:val="center"/>
            <w:hideMark/>
          </w:tcPr>
          <w:p w14:paraId="7FAD2F0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544" w:type="dxa"/>
            <w:tcBorders>
              <w:top w:val="nil"/>
              <w:left w:val="nil"/>
              <w:bottom w:val="single" w:sz="4" w:space="0" w:color="808080"/>
              <w:right w:val="single" w:sz="4" w:space="0" w:color="808080"/>
            </w:tcBorders>
            <w:shd w:val="reverseDiagStripe" w:color="EBB18F" w:fill="FFFFFF"/>
            <w:noWrap/>
            <w:vAlign w:val="center"/>
            <w:hideMark/>
          </w:tcPr>
          <w:p w14:paraId="31F2CDC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943" w:type="dxa"/>
            <w:tcBorders>
              <w:top w:val="nil"/>
              <w:left w:val="nil"/>
              <w:bottom w:val="single" w:sz="4" w:space="0" w:color="808080"/>
              <w:right w:val="single" w:sz="4" w:space="0" w:color="808080"/>
            </w:tcBorders>
            <w:shd w:val="reverseDiagStripe" w:color="EBB18F" w:fill="FFFFFF"/>
            <w:noWrap/>
            <w:vAlign w:val="center"/>
            <w:hideMark/>
          </w:tcPr>
          <w:p w14:paraId="4ACE27C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r>
      <w:tr w:rsidR="00DE7A04" w:rsidRPr="00DE7A04" w14:paraId="4C95DBFA" w14:textId="77777777" w:rsidTr="00DE7A04">
        <w:trPr>
          <w:trHeight w:val="336"/>
        </w:trPr>
        <w:tc>
          <w:tcPr>
            <w:tcW w:w="222" w:type="dxa"/>
            <w:tcBorders>
              <w:top w:val="nil"/>
              <w:left w:val="nil"/>
              <w:bottom w:val="nil"/>
              <w:right w:val="nil"/>
            </w:tcBorders>
            <w:shd w:val="clear" w:color="auto" w:fill="auto"/>
            <w:noWrap/>
            <w:vAlign w:val="bottom"/>
            <w:hideMark/>
          </w:tcPr>
          <w:p w14:paraId="612AAD2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3D410137"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Customer Satisfaction</w:t>
            </w:r>
          </w:p>
        </w:tc>
        <w:tc>
          <w:tcPr>
            <w:tcW w:w="1418" w:type="dxa"/>
            <w:tcBorders>
              <w:top w:val="nil"/>
              <w:left w:val="single" w:sz="4" w:space="0" w:color="808080"/>
              <w:bottom w:val="single" w:sz="8" w:space="0" w:color="808080"/>
              <w:right w:val="single" w:sz="4" w:space="0" w:color="808080"/>
            </w:tcBorders>
            <w:shd w:val="clear" w:color="auto" w:fill="auto"/>
            <w:noWrap/>
            <w:vAlign w:val="center"/>
            <w:hideMark/>
          </w:tcPr>
          <w:p w14:paraId="01D86B3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417" w:type="dxa"/>
            <w:tcBorders>
              <w:top w:val="nil"/>
              <w:left w:val="nil"/>
              <w:bottom w:val="single" w:sz="8" w:space="0" w:color="808080"/>
              <w:right w:val="single" w:sz="4" w:space="0" w:color="808080"/>
            </w:tcBorders>
            <w:shd w:val="clear" w:color="auto" w:fill="auto"/>
            <w:noWrap/>
            <w:vAlign w:val="center"/>
            <w:hideMark/>
          </w:tcPr>
          <w:p w14:paraId="66967E8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6,500,000 </w:t>
            </w:r>
          </w:p>
        </w:tc>
        <w:tc>
          <w:tcPr>
            <w:tcW w:w="1229" w:type="dxa"/>
            <w:tcBorders>
              <w:top w:val="nil"/>
              <w:left w:val="nil"/>
              <w:bottom w:val="single" w:sz="8" w:space="0" w:color="808080"/>
              <w:right w:val="single" w:sz="4" w:space="0" w:color="808080"/>
            </w:tcBorders>
            <w:shd w:val="clear" w:color="auto" w:fill="auto"/>
            <w:noWrap/>
            <w:vAlign w:val="center"/>
            <w:hideMark/>
          </w:tcPr>
          <w:p w14:paraId="36805DC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6,000,000 </w:t>
            </w:r>
          </w:p>
        </w:tc>
        <w:tc>
          <w:tcPr>
            <w:tcW w:w="1544" w:type="dxa"/>
            <w:tcBorders>
              <w:top w:val="nil"/>
              <w:left w:val="nil"/>
              <w:bottom w:val="single" w:sz="8" w:space="0" w:color="808080"/>
              <w:right w:val="single" w:sz="4" w:space="0" w:color="808080"/>
            </w:tcBorders>
            <w:shd w:val="clear" w:color="auto" w:fill="auto"/>
            <w:noWrap/>
            <w:vAlign w:val="center"/>
            <w:hideMark/>
          </w:tcPr>
          <w:p w14:paraId="759990B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6,000,000 </w:t>
            </w:r>
          </w:p>
        </w:tc>
        <w:tc>
          <w:tcPr>
            <w:tcW w:w="1943" w:type="dxa"/>
            <w:tcBorders>
              <w:top w:val="nil"/>
              <w:left w:val="nil"/>
              <w:bottom w:val="single" w:sz="8" w:space="0" w:color="808080"/>
              <w:right w:val="single" w:sz="4" w:space="0" w:color="808080"/>
            </w:tcBorders>
            <w:shd w:val="clear" w:color="000000" w:fill="EBB18F"/>
            <w:noWrap/>
            <w:vAlign w:val="center"/>
            <w:hideMark/>
          </w:tcPr>
          <w:p w14:paraId="1F52F53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23,500,000 </w:t>
            </w:r>
          </w:p>
        </w:tc>
      </w:tr>
      <w:tr w:rsidR="00DE7A04" w:rsidRPr="00DE7A04" w14:paraId="0906FCF0" w14:textId="77777777" w:rsidTr="00DE7A04">
        <w:trPr>
          <w:trHeight w:val="336"/>
        </w:trPr>
        <w:tc>
          <w:tcPr>
            <w:tcW w:w="222" w:type="dxa"/>
            <w:tcBorders>
              <w:top w:val="nil"/>
              <w:left w:val="nil"/>
              <w:bottom w:val="nil"/>
              <w:right w:val="nil"/>
            </w:tcBorders>
            <w:shd w:val="clear" w:color="auto" w:fill="auto"/>
            <w:noWrap/>
            <w:vAlign w:val="bottom"/>
            <w:hideMark/>
          </w:tcPr>
          <w:p w14:paraId="2C24EAF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1F57348A"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Brand Value</w:t>
            </w:r>
          </w:p>
        </w:tc>
        <w:tc>
          <w:tcPr>
            <w:tcW w:w="1418" w:type="dxa"/>
            <w:tcBorders>
              <w:top w:val="single" w:sz="4" w:space="0" w:color="808080"/>
              <w:left w:val="single" w:sz="4" w:space="0" w:color="808080"/>
              <w:bottom w:val="nil"/>
              <w:right w:val="single" w:sz="4" w:space="0" w:color="808080"/>
            </w:tcBorders>
            <w:shd w:val="clear" w:color="000000" w:fill="F8E6DA"/>
            <w:noWrap/>
            <w:vAlign w:val="center"/>
            <w:hideMark/>
          </w:tcPr>
          <w:p w14:paraId="6F87630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417" w:type="dxa"/>
            <w:tcBorders>
              <w:top w:val="single" w:sz="4" w:space="0" w:color="808080"/>
              <w:left w:val="nil"/>
              <w:bottom w:val="nil"/>
              <w:right w:val="single" w:sz="4" w:space="0" w:color="808080"/>
            </w:tcBorders>
            <w:shd w:val="clear" w:color="000000" w:fill="F8E6DA"/>
            <w:noWrap/>
            <w:vAlign w:val="center"/>
            <w:hideMark/>
          </w:tcPr>
          <w:p w14:paraId="37EFF08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229" w:type="dxa"/>
            <w:tcBorders>
              <w:top w:val="single" w:sz="4" w:space="0" w:color="808080"/>
              <w:left w:val="nil"/>
              <w:bottom w:val="nil"/>
              <w:right w:val="single" w:sz="4" w:space="0" w:color="808080"/>
            </w:tcBorders>
            <w:shd w:val="clear" w:color="000000" w:fill="F8E6DA"/>
            <w:noWrap/>
            <w:vAlign w:val="center"/>
            <w:hideMark/>
          </w:tcPr>
          <w:p w14:paraId="0AEAEF7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544" w:type="dxa"/>
            <w:tcBorders>
              <w:top w:val="single" w:sz="4" w:space="0" w:color="808080"/>
              <w:left w:val="nil"/>
              <w:bottom w:val="nil"/>
              <w:right w:val="single" w:sz="4" w:space="0" w:color="808080"/>
            </w:tcBorders>
            <w:shd w:val="clear" w:color="000000" w:fill="F8E6DA"/>
            <w:noWrap/>
            <w:vAlign w:val="center"/>
            <w:hideMark/>
          </w:tcPr>
          <w:p w14:paraId="71F1773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943" w:type="dxa"/>
            <w:tcBorders>
              <w:top w:val="single" w:sz="4" w:space="0" w:color="808080"/>
              <w:left w:val="nil"/>
              <w:bottom w:val="nil"/>
              <w:right w:val="single" w:sz="4" w:space="0" w:color="808080"/>
            </w:tcBorders>
            <w:shd w:val="clear" w:color="000000" w:fill="EBB18F"/>
            <w:noWrap/>
            <w:vAlign w:val="center"/>
            <w:hideMark/>
          </w:tcPr>
          <w:p w14:paraId="5776F0F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20,000,000 </w:t>
            </w:r>
          </w:p>
        </w:tc>
      </w:tr>
      <w:tr w:rsidR="00DE7A04" w:rsidRPr="00DE7A04" w14:paraId="23275067" w14:textId="77777777" w:rsidTr="00DE7A04">
        <w:trPr>
          <w:trHeight w:val="336"/>
        </w:trPr>
        <w:tc>
          <w:tcPr>
            <w:tcW w:w="222" w:type="dxa"/>
            <w:tcBorders>
              <w:top w:val="nil"/>
              <w:left w:val="nil"/>
              <w:bottom w:val="nil"/>
              <w:right w:val="nil"/>
            </w:tcBorders>
            <w:shd w:val="clear" w:color="auto" w:fill="auto"/>
            <w:noWrap/>
            <w:vAlign w:val="bottom"/>
            <w:hideMark/>
          </w:tcPr>
          <w:p w14:paraId="6C22486B"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7A412AC7"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Employee Efficiency</w:t>
            </w:r>
          </w:p>
        </w:tc>
        <w:tc>
          <w:tcPr>
            <w:tcW w:w="1418" w:type="dxa"/>
            <w:tcBorders>
              <w:top w:val="single" w:sz="4" w:space="0" w:color="808080"/>
              <w:left w:val="single" w:sz="4" w:space="0" w:color="808080"/>
              <w:bottom w:val="nil"/>
              <w:right w:val="single" w:sz="4" w:space="0" w:color="808080"/>
            </w:tcBorders>
            <w:shd w:val="clear" w:color="000000" w:fill="F8E6DA"/>
            <w:noWrap/>
            <w:vAlign w:val="center"/>
            <w:hideMark/>
          </w:tcPr>
          <w:p w14:paraId="3113028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8,000,000 </w:t>
            </w:r>
          </w:p>
        </w:tc>
        <w:tc>
          <w:tcPr>
            <w:tcW w:w="1417" w:type="dxa"/>
            <w:tcBorders>
              <w:top w:val="single" w:sz="4" w:space="0" w:color="808080"/>
              <w:left w:val="nil"/>
              <w:bottom w:val="nil"/>
              <w:right w:val="single" w:sz="4" w:space="0" w:color="808080"/>
            </w:tcBorders>
            <w:shd w:val="clear" w:color="000000" w:fill="F8E6DA"/>
            <w:noWrap/>
            <w:vAlign w:val="center"/>
            <w:hideMark/>
          </w:tcPr>
          <w:p w14:paraId="41543CE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8,000,000 </w:t>
            </w:r>
          </w:p>
        </w:tc>
        <w:tc>
          <w:tcPr>
            <w:tcW w:w="1229" w:type="dxa"/>
            <w:tcBorders>
              <w:top w:val="single" w:sz="4" w:space="0" w:color="808080"/>
              <w:left w:val="nil"/>
              <w:bottom w:val="nil"/>
              <w:right w:val="single" w:sz="4" w:space="0" w:color="808080"/>
            </w:tcBorders>
            <w:shd w:val="clear" w:color="000000" w:fill="F8E6DA"/>
            <w:noWrap/>
            <w:vAlign w:val="center"/>
            <w:hideMark/>
          </w:tcPr>
          <w:p w14:paraId="57B201B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8,000,000 </w:t>
            </w:r>
          </w:p>
        </w:tc>
        <w:tc>
          <w:tcPr>
            <w:tcW w:w="1544" w:type="dxa"/>
            <w:tcBorders>
              <w:top w:val="single" w:sz="4" w:space="0" w:color="808080"/>
              <w:left w:val="nil"/>
              <w:bottom w:val="nil"/>
              <w:right w:val="single" w:sz="4" w:space="0" w:color="808080"/>
            </w:tcBorders>
            <w:shd w:val="clear" w:color="000000" w:fill="F8E6DA"/>
            <w:noWrap/>
            <w:vAlign w:val="center"/>
            <w:hideMark/>
          </w:tcPr>
          <w:p w14:paraId="62F8134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8,000,000 </w:t>
            </w:r>
          </w:p>
        </w:tc>
        <w:tc>
          <w:tcPr>
            <w:tcW w:w="1943" w:type="dxa"/>
            <w:tcBorders>
              <w:top w:val="single" w:sz="4" w:space="0" w:color="808080"/>
              <w:left w:val="nil"/>
              <w:bottom w:val="nil"/>
              <w:right w:val="single" w:sz="4" w:space="0" w:color="808080"/>
            </w:tcBorders>
            <w:shd w:val="clear" w:color="000000" w:fill="EBB18F"/>
            <w:noWrap/>
            <w:vAlign w:val="center"/>
            <w:hideMark/>
          </w:tcPr>
          <w:p w14:paraId="62098B0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32,000,000 </w:t>
            </w:r>
          </w:p>
        </w:tc>
      </w:tr>
      <w:tr w:rsidR="00DE7A04" w:rsidRPr="00DE7A04" w14:paraId="1B629352" w14:textId="77777777" w:rsidTr="00DE7A04">
        <w:trPr>
          <w:trHeight w:val="336"/>
        </w:trPr>
        <w:tc>
          <w:tcPr>
            <w:tcW w:w="222" w:type="dxa"/>
            <w:tcBorders>
              <w:top w:val="nil"/>
              <w:left w:val="nil"/>
              <w:bottom w:val="nil"/>
              <w:right w:val="nil"/>
            </w:tcBorders>
            <w:shd w:val="clear" w:color="auto" w:fill="auto"/>
            <w:noWrap/>
            <w:vAlign w:val="bottom"/>
            <w:hideMark/>
          </w:tcPr>
          <w:p w14:paraId="3644567C"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76B6AF6E" w14:textId="77777777" w:rsidR="00DE7A04" w:rsidRPr="00DE7A04" w:rsidRDefault="00DE7A04" w:rsidP="004E1103">
            <w:pPr>
              <w:spacing w:after="0" w:line="240" w:lineRule="auto"/>
              <w:rPr>
                <w:rFonts w:eastAsia="Times New Roman" w:cstheme="minorHAnsi"/>
                <w:color w:val="000000"/>
                <w:kern w:val="0"/>
                <w:lang w:eastAsia="en-CA"/>
                <w14:ligatures w14:val="none"/>
              </w:rPr>
            </w:pPr>
            <w:r w:rsidRPr="00DE7A04">
              <w:rPr>
                <w:rFonts w:eastAsia="Times New Roman" w:cstheme="minorHAnsi"/>
                <w:color w:val="000000"/>
                <w:kern w:val="0"/>
                <w:lang w:eastAsia="en-CA"/>
                <w14:ligatures w14:val="none"/>
              </w:rPr>
              <w:t>Market Competitiveness</w:t>
            </w:r>
          </w:p>
        </w:tc>
        <w:tc>
          <w:tcPr>
            <w:tcW w:w="1418" w:type="dxa"/>
            <w:tcBorders>
              <w:top w:val="single" w:sz="4" w:space="0" w:color="808080"/>
              <w:left w:val="single" w:sz="4" w:space="0" w:color="808080"/>
              <w:bottom w:val="nil"/>
              <w:right w:val="single" w:sz="4" w:space="0" w:color="808080"/>
            </w:tcBorders>
            <w:shd w:val="clear" w:color="000000" w:fill="F8E6DA"/>
            <w:noWrap/>
            <w:vAlign w:val="center"/>
            <w:hideMark/>
          </w:tcPr>
          <w:p w14:paraId="59750DB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10,000,000 </w:t>
            </w:r>
          </w:p>
        </w:tc>
        <w:tc>
          <w:tcPr>
            <w:tcW w:w="1417" w:type="dxa"/>
            <w:tcBorders>
              <w:top w:val="single" w:sz="4" w:space="0" w:color="808080"/>
              <w:left w:val="nil"/>
              <w:bottom w:val="nil"/>
              <w:right w:val="single" w:sz="4" w:space="0" w:color="808080"/>
            </w:tcBorders>
            <w:shd w:val="clear" w:color="000000" w:fill="F8E6DA"/>
            <w:noWrap/>
            <w:vAlign w:val="center"/>
            <w:hideMark/>
          </w:tcPr>
          <w:p w14:paraId="7A9CF26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229" w:type="dxa"/>
            <w:tcBorders>
              <w:top w:val="single" w:sz="4" w:space="0" w:color="808080"/>
              <w:left w:val="nil"/>
              <w:bottom w:val="nil"/>
              <w:right w:val="single" w:sz="4" w:space="0" w:color="808080"/>
            </w:tcBorders>
            <w:shd w:val="clear" w:color="000000" w:fill="F8E6DA"/>
            <w:noWrap/>
            <w:vAlign w:val="center"/>
            <w:hideMark/>
          </w:tcPr>
          <w:p w14:paraId="720B9AE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544" w:type="dxa"/>
            <w:tcBorders>
              <w:top w:val="single" w:sz="4" w:space="0" w:color="808080"/>
              <w:left w:val="nil"/>
              <w:bottom w:val="nil"/>
              <w:right w:val="single" w:sz="4" w:space="0" w:color="808080"/>
            </w:tcBorders>
            <w:shd w:val="clear" w:color="000000" w:fill="F8E6DA"/>
            <w:noWrap/>
            <w:vAlign w:val="center"/>
            <w:hideMark/>
          </w:tcPr>
          <w:p w14:paraId="424363B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5,000,000 </w:t>
            </w:r>
          </w:p>
        </w:tc>
        <w:tc>
          <w:tcPr>
            <w:tcW w:w="1943" w:type="dxa"/>
            <w:tcBorders>
              <w:top w:val="single" w:sz="4" w:space="0" w:color="808080"/>
              <w:left w:val="nil"/>
              <w:bottom w:val="nil"/>
              <w:right w:val="single" w:sz="4" w:space="0" w:color="808080"/>
            </w:tcBorders>
            <w:shd w:val="clear" w:color="000000" w:fill="EBB18F"/>
            <w:noWrap/>
            <w:vAlign w:val="center"/>
            <w:hideMark/>
          </w:tcPr>
          <w:p w14:paraId="2E5559CB"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25,000,000 </w:t>
            </w:r>
          </w:p>
        </w:tc>
      </w:tr>
      <w:tr w:rsidR="00DE7A04" w:rsidRPr="00DE7A04" w14:paraId="066F7A60" w14:textId="77777777" w:rsidTr="00DE7A04">
        <w:trPr>
          <w:trHeight w:val="415"/>
        </w:trPr>
        <w:tc>
          <w:tcPr>
            <w:tcW w:w="222" w:type="dxa"/>
            <w:tcBorders>
              <w:top w:val="nil"/>
              <w:left w:val="nil"/>
              <w:bottom w:val="nil"/>
              <w:right w:val="nil"/>
            </w:tcBorders>
            <w:shd w:val="clear" w:color="auto" w:fill="auto"/>
            <w:noWrap/>
            <w:vAlign w:val="bottom"/>
            <w:hideMark/>
          </w:tcPr>
          <w:p w14:paraId="2FBA6AB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single" w:sz="8" w:space="0" w:color="808080"/>
              <w:right w:val="single" w:sz="4" w:space="0" w:color="808080"/>
            </w:tcBorders>
            <w:shd w:val="clear" w:color="000000" w:fill="EBB18F"/>
            <w:noWrap/>
            <w:vAlign w:val="center"/>
            <w:hideMark/>
          </w:tcPr>
          <w:p w14:paraId="1D9C8B41"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TOTAL INDIRCET BENEFITS</w:t>
            </w:r>
          </w:p>
        </w:tc>
        <w:tc>
          <w:tcPr>
            <w:tcW w:w="1418" w:type="dxa"/>
            <w:tcBorders>
              <w:top w:val="single" w:sz="4" w:space="0" w:color="808080"/>
              <w:left w:val="nil"/>
              <w:bottom w:val="single" w:sz="8" w:space="0" w:color="808080"/>
              <w:right w:val="single" w:sz="4" w:space="0" w:color="808080"/>
            </w:tcBorders>
            <w:shd w:val="clear" w:color="000000" w:fill="EBB18F"/>
            <w:noWrap/>
            <w:vAlign w:val="center"/>
            <w:hideMark/>
          </w:tcPr>
          <w:p w14:paraId="19970CD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28,000,000 </w:t>
            </w:r>
          </w:p>
        </w:tc>
        <w:tc>
          <w:tcPr>
            <w:tcW w:w="1417" w:type="dxa"/>
            <w:tcBorders>
              <w:top w:val="single" w:sz="4" w:space="0" w:color="808080"/>
              <w:left w:val="nil"/>
              <w:bottom w:val="single" w:sz="8" w:space="0" w:color="808080"/>
              <w:right w:val="single" w:sz="4" w:space="0" w:color="808080"/>
            </w:tcBorders>
            <w:shd w:val="clear" w:color="000000" w:fill="EBB18F"/>
            <w:noWrap/>
            <w:vAlign w:val="center"/>
            <w:hideMark/>
          </w:tcPr>
          <w:p w14:paraId="52D5425E"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24,500,000 </w:t>
            </w:r>
          </w:p>
        </w:tc>
        <w:tc>
          <w:tcPr>
            <w:tcW w:w="1229" w:type="dxa"/>
            <w:tcBorders>
              <w:top w:val="single" w:sz="4" w:space="0" w:color="808080"/>
              <w:left w:val="nil"/>
              <w:bottom w:val="single" w:sz="8" w:space="0" w:color="808080"/>
              <w:right w:val="single" w:sz="4" w:space="0" w:color="808080"/>
            </w:tcBorders>
            <w:shd w:val="clear" w:color="000000" w:fill="EBB18F"/>
            <w:noWrap/>
            <w:vAlign w:val="center"/>
            <w:hideMark/>
          </w:tcPr>
          <w:p w14:paraId="5A5FDFF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24,000,000 </w:t>
            </w:r>
          </w:p>
        </w:tc>
        <w:tc>
          <w:tcPr>
            <w:tcW w:w="1544" w:type="dxa"/>
            <w:tcBorders>
              <w:top w:val="single" w:sz="4" w:space="0" w:color="808080"/>
              <w:left w:val="nil"/>
              <w:bottom w:val="single" w:sz="8" w:space="0" w:color="808080"/>
              <w:right w:val="single" w:sz="4" w:space="0" w:color="808080"/>
            </w:tcBorders>
            <w:shd w:val="clear" w:color="000000" w:fill="EBB18F"/>
            <w:noWrap/>
            <w:vAlign w:val="center"/>
            <w:hideMark/>
          </w:tcPr>
          <w:p w14:paraId="2B1F31E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24,000,000 </w:t>
            </w:r>
          </w:p>
        </w:tc>
        <w:tc>
          <w:tcPr>
            <w:tcW w:w="1943" w:type="dxa"/>
            <w:tcBorders>
              <w:top w:val="single" w:sz="4" w:space="0" w:color="808080"/>
              <w:left w:val="nil"/>
              <w:bottom w:val="single" w:sz="8" w:space="0" w:color="808080"/>
              <w:right w:val="single" w:sz="4" w:space="0" w:color="808080"/>
            </w:tcBorders>
            <w:shd w:val="clear" w:color="000000" w:fill="EBB18F"/>
            <w:noWrap/>
            <w:vAlign w:val="center"/>
            <w:hideMark/>
          </w:tcPr>
          <w:p w14:paraId="66CAA02B"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100,500,000 </w:t>
            </w:r>
          </w:p>
        </w:tc>
      </w:tr>
      <w:tr w:rsidR="00DE7A04" w:rsidRPr="00DE7A04" w14:paraId="13058B68" w14:textId="77777777" w:rsidTr="00DE7A04">
        <w:trPr>
          <w:trHeight w:val="415"/>
        </w:trPr>
        <w:tc>
          <w:tcPr>
            <w:tcW w:w="222" w:type="dxa"/>
            <w:tcBorders>
              <w:top w:val="nil"/>
              <w:left w:val="nil"/>
              <w:bottom w:val="nil"/>
              <w:right w:val="nil"/>
            </w:tcBorders>
            <w:shd w:val="clear" w:color="auto" w:fill="auto"/>
            <w:noWrap/>
            <w:vAlign w:val="bottom"/>
            <w:hideMark/>
          </w:tcPr>
          <w:p w14:paraId="7DB665C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nil"/>
              <w:right w:val="single" w:sz="4" w:space="0" w:color="808080"/>
            </w:tcBorders>
            <w:shd w:val="clear" w:color="000000" w:fill="EBB18F"/>
            <w:noWrap/>
            <w:vAlign w:val="center"/>
            <w:hideMark/>
          </w:tcPr>
          <w:p w14:paraId="596C5AC3"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TOTAL BENEFITS</w:t>
            </w:r>
          </w:p>
        </w:tc>
        <w:tc>
          <w:tcPr>
            <w:tcW w:w="1418" w:type="dxa"/>
            <w:tcBorders>
              <w:top w:val="single" w:sz="4" w:space="0" w:color="808080"/>
              <w:left w:val="nil"/>
              <w:bottom w:val="nil"/>
              <w:right w:val="single" w:sz="4" w:space="0" w:color="808080"/>
            </w:tcBorders>
            <w:shd w:val="clear" w:color="000000" w:fill="EBB18F"/>
            <w:noWrap/>
            <w:vAlign w:val="center"/>
            <w:hideMark/>
          </w:tcPr>
          <w:p w14:paraId="2CE2DD4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95,000,000 </w:t>
            </w:r>
          </w:p>
        </w:tc>
        <w:tc>
          <w:tcPr>
            <w:tcW w:w="1417" w:type="dxa"/>
            <w:tcBorders>
              <w:top w:val="single" w:sz="4" w:space="0" w:color="808080"/>
              <w:left w:val="nil"/>
              <w:bottom w:val="nil"/>
              <w:right w:val="single" w:sz="4" w:space="0" w:color="808080"/>
            </w:tcBorders>
            <w:shd w:val="clear" w:color="000000" w:fill="EBB18F"/>
            <w:noWrap/>
            <w:vAlign w:val="center"/>
            <w:hideMark/>
          </w:tcPr>
          <w:p w14:paraId="164EEE77"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91,500,000 </w:t>
            </w:r>
          </w:p>
        </w:tc>
        <w:tc>
          <w:tcPr>
            <w:tcW w:w="1229" w:type="dxa"/>
            <w:tcBorders>
              <w:top w:val="single" w:sz="4" w:space="0" w:color="808080"/>
              <w:left w:val="nil"/>
              <w:bottom w:val="nil"/>
              <w:right w:val="single" w:sz="4" w:space="0" w:color="808080"/>
            </w:tcBorders>
            <w:shd w:val="clear" w:color="000000" w:fill="EBB18F"/>
            <w:noWrap/>
            <w:vAlign w:val="center"/>
            <w:hideMark/>
          </w:tcPr>
          <w:p w14:paraId="6D1F1BA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91,000,000 </w:t>
            </w:r>
          </w:p>
        </w:tc>
        <w:tc>
          <w:tcPr>
            <w:tcW w:w="1544" w:type="dxa"/>
            <w:tcBorders>
              <w:top w:val="single" w:sz="4" w:space="0" w:color="808080"/>
              <w:left w:val="nil"/>
              <w:bottom w:val="nil"/>
              <w:right w:val="single" w:sz="4" w:space="0" w:color="808080"/>
            </w:tcBorders>
            <w:shd w:val="clear" w:color="000000" w:fill="EBB18F"/>
            <w:noWrap/>
            <w:vAlign w:val="center"/>
            <w:hideMark/>
          </w:tcPr>
          <w:p w14:paraId="5D73C581"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91,000,000 </w:t>
            </w:r>
          </w:p>
        </w:tc>
        <w:tc>
          <w:tcPr>
            <w:tcW w:w="1943" w:type="dxa"/>
            <w:tcBorders>
              <w:top w:val="single" w:sz="4" w:space="0" w:color="808080"/>
              <w:left w:val="nil"/>
              <w:bottom w:val="nil"/>
              <w:right w:val="single" w:sz="4" w:space="0" w:color="808080"/>
            </w:tcBorders>
            <w:shd w:val="clear" w:color="000000" w:fill="EBB18F"/>
            <w:noWrap/>
            <w:vAlign w:val="center"/>
            <w:hideMark/>
          </w:tcPr>
          <w:p w14:paraId="3D6CD3C9"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167,500,000 </w:t>
            </w:r>
          </w:p>
        </w:tc>
      </w:tr>
      <w:tr w:rsidR="00DE7A04" w:rsidRPr="00DE7A04" w14:paraId="5FE0DEFA" w14:textId="77777777" w:rsidTr="00DE7A04">
        <w:trPr>
          <w:trHeight w:val="415"/>
        </w:trPr>
        <w:tc>
          <w:tcPr>
            <w:tcW w:w="222" w:type="dxa"/>
            <w:tcBorders>
              <w:top w:val="nil"/>
              <w:left w:val="nil"/>
              <w:bottom w:val="nil"/>
              <w:right w:val="nil"/>
            </w:tcBorders>
            <w:shd w:val="clear" w:color="auto" w:fill="auto"/>
            <w:noWrap/>
            <w:vAlign w:val="bottom"/>
            <w:hideMark/>
          </w:tcPr>
          <w:p w14:paraId="56C1CFE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nil"/>
              <w:right w:val="single" w:sz="4" w:space="0" w:color="808080"/>
            </w:tcBorders>
            <w:shd w:val="clear" w:color="000000" w:fill="EBB18F"/>
            <w:noWrap/>
            <w:vAlign w:val="center"/>
            <w:hideMark/>
          </w:tcPr>
          <w:p w14:paraId="64519075"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DISCOUNT FACTOR</w:t>
            </w:r>
          </w:p>
        </w:tc>
        <w:tc>
          <w:tcPr>
            <w:tcW w:w="1418" w:type="dxa"/>
            <w:tcBorders>
              <w:top w:val="single" w:sz="4" w:space="0" w:color="808080"/>
              <w:left w:val="nil"/>
              <w:bottom w:val="single" w:sz="8" w:space="0" w:color="808080"/>
              <w:right w:val="single" w:sz="4" w:space="0" w:color="808080"/>
            </w:tcBorders>
            <w:shd w:val="clear" w:color="000000" w:fill="EBB18F"/>
            <w:noWrap/>
            <w:vAlign w:val="center"/>
            <w:hideMark/>
          </w:tcPr>
          <w:p w14:paraId="281FB38B" w14:textId="77777777" w:rsidR="00DE7A04" w:rsidRPr="00DE7A04" w:rsidRDefault="00DE7A04" w:rsidP="004E1103">
            <w:pPr>
              <w:spacing w:after="0" w:line="240" w:lineRule="auto"/>
              <w:jc w:val="right"/>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1.00</w:t>
            </w:r>
          </w:p>
        </w:tc>
        <w:tc>
          <w:tcPr>
            <w:tcW w:w="1417" w:type="dxa"/>
            <w:tcBorders>
              <w:top w:val="single" w:sz="4" w:space="0" w:color="808080"/>
              <w:left w:val="nil"/>
              <w:bottom w:val="single" w:sz="8" w:space="0" w:color="808080"/>
              <w:right w:val="single" w:sz="4" w:space="0" w:color="808080"/>
            </w:tcBorders>
            <w:shd w:val="clear" w:color="000000" w:fill="EBB18F"/>
            <w:noWrap/>
            <w:vAlign w:val="center"/>
            <w:hideMark/>
          </w:tcPr>
          <w:p w14:paraId="6337A992" w14:textId="77777777" w:rsidR="00DE7A04" w:rsidRPr="00DE7A04" w:rsidRDefault="00DE7A04" w:rsidP="004E1103">
            <w:pPr>
              <w:spacing w:after="0" w:line="240" w:lineRule="auto"/>
              <w:jc w:val="right"/>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1.00</w:t>
            </w:r>
          </w:p>
        </w:tc>
        <w:tc>
          <w:tcPr>
            <w:tcW w:w="1229" w:type="dxa"/>
            <w:tcBorders>
              <w:top w:val="single" w:sz="4" w:space="0" w:color="808080"/>
              <w:left w:val="nil"/>
              <w:bottom w:val="single" w:sz="8" w:space="0" w:color="808080"/>
              <w:right w:val="single" w:sz="4" w:space="0" w:color="808080"/>
            </w:tcBorders>
            <w:shd w:val="clear" w:color="000000" w:fill="EBB18F"/>
            <w:noWrap/>
            <w:vAlign w:val="center"/>
            <w:hideMark/>
          </w:tcPr>
          <w:p w14:paraId="69712A37" w14:textId="77777777" w:rsidR="00DE7A04" w:rsidRPr="00DE7A04" w:rsidRDefault="00DE7A04" w:rsidP="004E1103">
            <w:pPr>
              <w:spacing w:after="0" w:line="240" w:lineRule="auto"/>
              <w:jc w:val="right"/>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1.00</w:t>
            </w:r>
          </w:p>
        </w:tc>
        <w:tc>
          <w:tcPr>
            <w:tcW w:w="1544" w:type="dxa"/>
            <w:tcBorders>
              <w:top w:val="single" w:sz="4" w:space="0" w:color="808080"/>
              <w:left w:val="nil"/>
              <w:bottom w:val="single" w:sz="8" w:space="0" w:color="808080"/>
              <w:right w:val="single" w:sz="4" w:space="0" w:color="808080"/>
            </w:tcBorders>
            <w:shd w:val="clear" w:color="000000" w:fill="EBB18F"/>
            <w:noWrap/>
            <w:vAlign w:val="center"/>
            <w:hideMark/>
          </w:tcPr>
          <w:p w14:paraId="356D7A90" w14:textId="77777777" w:rsidR="00DE7A04" w:rsidRPr="00DE7A04" w:rsidRDefault="00DE7A04" w:rsidP="004E1103">
            <w:pPr>
              <w:spacing w:after="0" w:line="240" w:lineRule="auto"/>
              <w:jc w:val="right"/>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1.00</w:t>
            </w:r>
          </w:p>
        </w:tc>
        <w:tc>
          <w:tcPr>
            <w:tcW w:w="1943" w:type="dxa"/>
            <w:tcBorders>
              <w:top w:val="single" w:sz="4" w:space="0" w:color="808080"/>
              <w:left w:val="nil"/>
              <w:bottom w:val="single" w:sz="8" w:space="0" w:color="808080"/>
              <w:right w:val="single" w:sz="4" w:space="0" w:color="808080"/>
            </w:tcBorders>
            <w:shd w:val="clear" w:color="000000" w:fill="EBB18F"/>
            <w:noWrap/>
            <w:vAlign w:val="center"/>
            <w:hideMark/>
          </w:tcPr>
          <w:p w14:paraId="4403C672"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r>
      <w:tr w:rsidR="00DE7A04" w:rsidRPr="00DE7A04" w14:paraId="701667A7" w14:textId="77777777" w:rsidTr="00DE7A04">
        <w:trPr>
          <w:trHeight w:val="336"/>
        </w:trPr>
        <w:tc>
          <w:tcPr>
            <w:tcW w:w="222" w:type="dxa"/>
            <w:tcBorders>
              <w:top w:val="nil"/>
              <w:left w:val="nil"/>
              <w:bottom w:val="nil"/>
              <w:right w:val="nil"/>
            </w:tcBorders>
            <w:shd w:val="clear" w:color="auto" w:fill="auto"/>
            <w:noWrap/>
            <w:vAlign w:val="bottom"/>
            <w:hideMark/>
          </w:tcPr>
          <w:p w14:paraId="50D6F54F"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single" w:sz="4" w:space="0" w:color="808080"/>
              <w:left w:val="single" w:sz="4" w:space="0" w:color="808080"/>
              <w:bottom w:val="single" w:sz="4" w:space="0" w:color="808080"/>
              <w:right w:val="single" w:sz="4" w:space="0" w:color="808080"/>
            </w:tcBorders>
            <w:shd w:val="clear" w:color="000000" w:fill="EBB18F"/>
            <w:noWrap/>
            <w:vAlign w:val="center"/>
            <w:hideMark/>
          </w:tcPr>
          <w:p w14:paraId="618DC564"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DISCOUNTED BENEFITS</w:t>
            </w:r>
          </w:p>
        </w:tc>
        <w:tc>
          <w:tcPr>
            <w:tcW w:w="1418" w:type="dxa"/>
            <w:tcBorders>
              <w:top w:val="single" w:sz="4" w:space="0" w:color="808080"/>
              <w:left w:val="nil"/>
              <w:bottom w:val="single" w:sz="4" w:space="0" w:color="808080"/>
              <w:right w:val="single" w:sz="4" w:space="0" w:color="808080"/>
            </w:tcBorders>
            <w:shd w:val="clear" w:color="000000" w:fill="F8E6DA"/>
            <w:noWrap/>
            <w:vAlign w:val="center"/>
            <w:hideMark/>
          </w:tcPr>
          <w:p w14:paraId="16DA8A89"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95,000,000 </w:t>
            </w:r>
          </w:p>
        </w:tc>
        <w:tc>
          <w:tcPr>
            <w:tcW w:w="1417" w:type="dxa"/>
            <w:tcBorders>
              <w:top w:val="single" w:sz="4" w:space="0" w:color="808080"/>
              <w:left w:val="nil"/>
              <w:bottom w:val="single" w:sz="4" w:space="0" w:color="808080"/>
              <w:right w:val="single" w:sz="4" w:space="0" w:color="808080"/>
            </w:tcBorders>
            <w:shd w:val="clear" w:color="000000" w:fill="F8E6DA"/>
            <w:noWrap/>
            <w:vAlign w:val="center"/>
            <w:hideMark/>
          </w:tcPr>
          <w:p w14:paraId="59017140"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91,500,000 </w:t>
            </w:r>
          </w:p>
        </w:tc>
        <w:tc>
          <w:tcPr>
            <w:tcW w:w="1229" w:type="dxa"/>
            <w:tcBorders>
              <w:top w:val="single" w:sz="4" w:space="0" w:color="808080"/>
              <w:left w:val="nil"/>
              <w:bottom w:val="single" w:sz="4" w:space="0" w:color="808080"/>
              <w:right w:val="single" w:sz="4" w:space="0" w:color="808080"/>
            </w:tcBorders>
            <w:shd w:val="clear" w:color="000000" w:fill="F8E6DA"/>
            <w:noWrap/>
            <w:vAlign w:val="center"/>
            <w:hideMark/>
          </w:tcPr>
          <w:p w14:paraId="27628908"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91,000,000 </w:t>
            </w:r>
          </w:p>
        </w:tc>
        <w:tc>
          <w:tcPr>
            <w:tcW w:w="1544" w:type="dxa"/>
            <w:tcBorders>
              <w:top w:val="single" w:sz="4" w:space="0" w:color="808080"/>
              <w:left w:val="nil"/>
              <w:bottom w:val="single" w:sz="4" w:space="0" w:color="808080"/>
              <w:right w:val="single" w:sz="4" w:space="0" w:color="808080"/>
            </w:tcBorders>
            <w:shd w:val="clear" w:color="000000" w:fill="F8E6DA"/>
            <w:noWrap/>
            <w:vAlign w:val="center"/>
            <w:hideMark/>
          </w:tcPr>
          <w:p w14:paraId="0A2FB726"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91,000,000 </w:t>
            </w:r>
          </w:p>
        </w:tc>
        <w:tc>
          <w:tcPr>
            <w:tcW w:w="1943" w:type="dxa"/>
            <w:tcBorders>
              <w:top w:val="single" w:sz="4" w:space="0" w:color="808080"/>
              <w:left w:val="nil"/>
              <w:bottom w:val="single" w:sz="4" w:space="0" w:color="808080"/>
              <w:right w:val="single" w:sz="4" w:space="0" w:color="808080"/>
            </w:tcBorders>
            <w:shd w:val="clear" w:color="000000" w:fill="F8E6DA"/>
            <w:noWrap/>
            <w:vAlign w:val="center"/>
            <w:hideMark/>
          </w:tcPr>
          <w:p w14:paraId="6391EBF8" w14:textId="77777777" w:rsidR="00DE7A04" w:rsidRPr="00DE7A04" w:rsidRDefault="00DE7A04" w:rsidP="004E1103">
            <w:pPr>
              <w:spacing w:after="0" w:line="240" w:lineRule="auto"/>
              <w:rPr>
                <w:rFonts w:eastAsia="Times New Roman" w:cstheme="minorHAnsi"/>
                <w:b/>
                <w:bCs/>
                <w:color w:val="000000"/>
                <w:kern w:val="0"/>
                <w:sz w:val="20"/>
                <w:szCs w:val="20"/>
                <w:lang w:eastAsia="en-CA"/>
                <w14:ligatures w14:val="none"/>
              </w:rPr>
            </w:pPr>
            <w:r w:rsidRPr="00DE7A04">
              <w:rPr>
                <w:rFonts w:eastAsia="Times New Roman" w:cstheme="minorHAnsi"/>
                <w:b/>
                <w:bCs/>
                <w:color w:val="000000"/>
                <w:kern w:val="0"/>
                <w:sz w:val="20"/>
                <w:szCs w:val="20"/>
                <w:lang w:eastAsia="en-CA"/>
                <w14:ligatures w14:val="none"/>
              </w:rPr>
              <w:t xml:space="preserve"> $                 368,500,000 </w:t>
            </w:r>
          </w:p>
        </w:tc>
      </w:tr>
      <w:tr w:rsidR="00DE7A04" w:rsidRPr="00DE7A04" w14:paraId="7C2DC614" w14:textId="77777777" w:rsidTr="00DE7A04">
        <w:trPr>
          <w:trHeight w:val="336"/>
        </w:trPr>
        <w:tc>
          <w:tcPr>
            <w:tcW w:w="222" w:type="dxa"/>
            <w:tcBorders>
              <w:top w:val="nil"/>
              <w:left w:val="nil"/>
              <w:bottom w:val="nil"/>
              <w:right w:val="nil"/>
            </w:tcBorders>
            <w:shd w:val="clear" w:color="auto" w:fill="auto"/>
            <w:noWrap/>
            <w:vAlign w:val="bottom"/>
            <w:hideMark/>
          </w:tcPr>
          <w:p w14:paraId="2693545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single" w:sz="4" w:space="0" w:color="808080"/>
              <w:bottom w:val="single" w:sz="4" w:space="0" w:color="808080"/>
              <w:right w:val="single" w:sz="4" w:space="0" w:color="808080"/>
            </w:tcBorders>
            <w:shd w:val="clear" w:color="000000" w:fill="EBB18F"/>
            <w:noWrap/>
            <w:vAlign w:val="center"/>
            <w:hideMark/>
          </w:tcPr>
          <w:p w14:paraId="7D17BCB6"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DISCOUNTED BENEFITS-COSTS</w:t>
            </w:r>
          </w:p>
        </w:tc>
        <w:tc>
          <w:tcPr>
            <w:tcW w:w="1418" w:type="dxa"/>
            <w:tcBorders>
              <w:top w:val="nil"/>
              <w:left w:val="nil"/>
              <w:bottom w:val="single" w:sz="4" w:space="0" w:color="808080"/>
              <w:right w:val="single" w:sz="4" w:space="0" w:color="808080"/>
            </w:tcBorders>
            <w:shd w:val="clear" w:color="000000" w:fill="F8E6DA"/>
            <w:noWrap/>
            <w:vAlign w:val="center"/>
            <w:hideMark/>
          </w:tcPr>
          <w:p w14:paraId="12AF7EEB" w14:textId="1AD2B2BC"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w:t>
            </w:r>
            <w:r w:rsidR="00EB101F" w:rsidRPr="00DE7A04">
              <w:rPr>
                <w:rFonts w:eastAsia="Times New Roman" w:cstheme="minorHAnsi"/>
                <w:color w:val="000000"/>
                <w:kern w:val="0"/>
                <w:sz w:val="20"/>
                <w:szCs w:val="20"/>
                <w:lang w:eastAsia="en-CA"/>
                <w14:ligatures w14:val="none"/>
              </w:rPr>
              <w:t>(</w:t>
            </w:r>
            <w:r w:rsidRPr="00DE7A04">
              <w:rPr>
                <w:rFonts w:eastAsia="Times New Roman" w:cstheme="minorHAnsi"/>
                <w:color w:val="000000"/>
                <w:kern w:val="0"/>
                <w:sz w:val="20"/>
                <w:szCs w:val="20"/>
                <w:lang w:eastAsia="en-CA"/>
                <w14:ligatures w14:val="none"/>
              </w:rPr>
              <w:t>6,000,000)</w:t>
            </w:r>
          </w:p>
        </w:tc>
        <w:tc>
          <w:tcPr>
            <w:tcW w:w="1417" w:type="dxa"/>
            <w:tcBorders>
              <w:top w:val="nil"/>
              <w:left w:val="nil"/>
              <w:bottom w:val="single" w:sz="4" w:space="0" w:color="808080"/>
              <w:right w:val="single" w:sz="4" w:space="0" w:color="808080"/>
            </w:tcBorders>
            <w:shd w:val="clear" w:color="000000" w:fill="F8E6DA"/>
            <w:noWrap/>
            <w:vAlign w:val="center"/>
            <w:hideMark/>
          </w:tcPr>
          <w:p w14:paraId="71A4A6F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81,500,000 </w:t>
            </w:r>
          </w:p>
        </w:tc>
        <w:tc>
          <w:tcPr>
            <w:tcW w:w="1229" w:type="dxa"/>
            <w:tcBorders>
              <w:top w:val="nil"/>
              <w:left w:val="nil"/>
              <w:bottom w:val="single" w:sz="4" w:space="0" w:color="808080"/>
              <w:right w:val="single" w:sz="4" w:space="0" w:color="808080"/>
            </w:tcBorders>
            <w:shd w:val="clear" w:color="000000" w:fill="F8E6DA"/>
            <w:noWrap/>
            <w:vAlign w:val="center"/>
            <w:hideMark/>
          </w:tcPr>
          <w:p w14:paraId="54A5D793"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82,300,000 </w:t>
            </w:r>
          </w:p>
        </w:tc>
        <w:tc>
          <w:tcPr>
            <w:tcW w:w="1544" w:type="dxa"/>
            <w:tcBorders>
              <w:top w:val="nil"/>
              <w:left w:val="nil"/>
              <w:bottom w:val="single" w:sz="4" w:space="0" w:color="808080"/>
              <w:right w:val="single" w:sz="4" w:space="0" w:color="808080"/>
            </w:tcBorders>
            <w:shd w:val="clear" w:color="000000" w:fill="F8E6DA"/>
            <w:noWrap/>
            <w:vAlign w:val="center"/>
            <w:hideMark/>
          </w:tcPr>
          <w:p w14:paraId="794C02D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82,500,000 </w:t>
            </w:r>
          </w:p>
        </w:tc>
        <w:tc>
          <w:tcPr>
            <w:tcW w:w="1943" w:type="dxa"/>
            <w:tcBorders>
              <w:top w:val="nil"/>
              <w:left w:val="nil"/>
              <w:bottom w:val="single" w:sz="4" w:space="0" w:color="808080"/>
              <w:right w:val="single" w:sz="4" w:space="0" w:color="808080"/>
            </w:tcBorders>
            <w:shd w:val="clear" w:color="000000" w:fill="EBB18F"/>
            <w:noWrap/>
            <w:vAlign w:val="center"/>
            <w:hideMark/>
          </w:tcPr>
          <w:p w14:paraId="74159CD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r>
      <w:tr w:rsidR="00DE7A04" w:rsidRPr="00DE7A04" w14:paraId="3773B1D6" w14:textId="77777777" w:rsidTr="00DE7A04">
        <w:trPr>
          <w:trHeight w:val="336"/>
        </w:trPr>
        <w:tc>
          <w:tcPr>
            <w:tcW w:w="222" w:type="dxa"/>
            <w:tcBorders>
              <w:top w:val="nil"/>
              <w:left w:val="nil"/>
              <w:bottom w:val="nil"/>
              <w:right w:val="nil"/>
            </w:tcBorders>
            <w:shd w:val="clear" w:color="auto" w:fill="auto"/>
            <w:noWrap/>
            <w:vAlign w:val="bottom"/>
            <w:hideMark/>
          </w:tcPr>
          <w:p w14:paraId="0314EA7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single" w:sz="4" w:space="0" w:color="808080"/>
              <w:bottom w:val="single" w:sz="4" w:space="0" w:color="808080"/>
              <w:right w:val="single" w:sz="4" w:space="0" w:color="808080"/>
            </w:tcBorders>
            <w:shd w:val="clear" w:color="000000" w:fill="EBB18F"/>
            <w:noWrap/>
            <w:vAlign w:val="center"/>
            <w:hideMark/>
          </w:tcPr>
          <w:p w14:paraId="5473EB83"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CUMULATIVE BENEFITS- COSTS</w:t>
            </w:r>
          </w:p>
        </w:tc>
        <w:tc>
          <w:tcPr>
            <w:tcW w:w="1418" w:type="dxa"/>
            <w:tcBorders>
              <w:top w:val="nil"/>
              <w:left w:val="nil"/>
              <w:bottom w:val="single" w:sz="4" w:space="0" w:color="808080"/>
              <w:right w:val="single" w:sz="4" w:space="0" w:color="808080"/>
            </w:tcBorders>
            <w:shd w:val="clear" w:color="000000" w:fill="F8E6DA"/>
            <w:noWrap/>
            <w:vAlign w:val="center"/>
            <w:hideMark/>
          </w:tcPr>
          <w:p w14:paraId="7E1EEC56" w14:textId="420BBE63"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w:t>
            </w:r>
            <w:r w:rsidR="00EB101F" w:rsidRPr="00DE7A04">
              <w:rPr>
                <w:rFonts w:eastAsia="Times New Roman" w:cstheme="minorHAnsi"/>
                <w:color w:val="000000"/>
                <w:kern w:val="0"/>
                <w:sz w:val="20"/>
                <w:szCs w:val="20"/>
                <w:lang w:eastAsia="en-CA"/>
                <w14:ligatures w14:val="none"/>
              </w:rPr>
              <w:t>(</w:t>
            </w:r>
            <w:r w:rsidRPr="00DE7A04">
              <w:rPr>
                <w:rFonts w:eastAsia="Times New Roman" w:cstheme="minorHAnsi"/>
                <w:color w:val="000000"/>
                <w:kern w:val="0"/>
                <w:sz w:val="20"/>
                <w:szCs w:val="20"/>
                <w:lang w:eastAsia="en-CA"/>
                <w14:ligatures w14:val="none"/>
              </w:rPr>
              <w:t>6,000,000)</w:t>
            </w:r>
          </w:p>
        </w:tc>
        <w:tc>
          <w:tcPr>
            <w:tcW w:w="1417" w:type="dxa"/>
            <w:tcBorders>
              <w:top w:val="nil"/>
              <w:left w:val="nil"/>
              <w:bottom w:val="single" w:sz="4" w:space="0" w:color="808080"/>
              <w:right w:val="single" w:sz="4" w:space="0" w:color="808080"/>
            </w:tcBorders>
            <w:shd w:val="clear" w:color="000000" w:fill="F8E6DA"/>
            <w:noWrap/>
            <w:vAlign w:val="center"/>
            <w:hideMark/>
          </w:tcPr>
          <w:p w14:paraId="035D97BB"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75,500,000 </w:t>
            </w:r>
          </w:p>
        </w:tc>
        <w:tc>
          <w:tcPr>
            <w:tcW w:w="1229" w:type="dxa"/>
            <w:tcBorders>
              <w:top w:val="nil"/>
              <w:left w:val="nil"/>
              <w:bottom w:val="single" w:sz="4" w:space="0" w:color="808080"/>
              <w:right w:val="single" w:sz="4" w:space="0" w:color="808080"/>
            </w:tcBorders>
            <w:shd w:val="clear" w:color="000000" w:fill="F8E6DA"/>
            <w:noWrap/>
            <w:vAlign w:val="center"/>
            <w:hideMark/>
          </w:tcPr>
          <w:p w14:paraId="38929768"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157,800,000 </w:t>
            </w:r>
          </w:p>
        </w:tc>
        <w:tc>
          <w:tcPr>
            <w:tcW w:w="1544" w:type="dxa"/>
            <w:tcBorders>
              <w:top w:val="nil"/>
              <w:left w:val="nil"/>
              <w:bottom w:val="single" w:sz="4" w:space="0" w:color="808080"/>
              <w:right w:val="single" w:sz="4" w:space="0" w:color="808080"/>
            </w:tcBorders>
            <w:shd w:val="clear" w:color="000000" w:fill="F8E6DA"/>
            <w:noWrap/>
            <w:vAlign w:val="center"/>
            <w:hideMark/>
          </w:tcPr>
          <w:p w14:paraId="6AC74CA4"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240,300,000 </w:t>
            </w:r>
          </w:p>
        </w:tc>
        <w:tc>
          <w:tcPr>
            <w:tcW w:w="1943" w:type="dxa"/>
            <w:tcBorders>
              <w:top w:val="nil"/>
              <w:left w:val="nil"/>
              <w:bottom w:val="single" w:sz="4" w:space="0" w:color="808080"/>
              <w:right w:val="single" w:sz="4" w:space="0" w:color="808080"/>
            </w:tcBorders>
            <w:shd w:val="clear" w:color="000000" w:fill="EBB18F"/>
            <w:noWrap/>
            <w:vAlign w:val="center"/>
            <w:hideMark/>
          </w:tcPr>
          <w:p w14:paraId="7AD423F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xml:space="preserve"> $                 240,300,000 </w:t>
            </w:r>
          </w:p>
        </w:tc>
      </w:tr>
      <w:tr w:rsidR="00DE7A04" w:rsidRPr="00DE7A04" w14:paraId="5174C8F0" w14:textId="77777777" w:rsidTr="00DE7A04">
        <w:trPr>
          <w:trHeight w:val="336"/>
        </w:trPr>
        <w:tc>
          <w:tcPr>
            <w:tcW w:w="222" w:type="dxa"/>
            <w:tcBorders>
              <w:top w:val="nil"/>
              <w:left w:val="nil"/>
              <w:bottom w:val="nil"/>
              <w:right w:val="nil"/>
            </w:tcBorders>
            <w:shd w:val="clear" w:color="auto" w:fill="auto"/>
            <w:noWrap/>
            <w:vAlign w:val="bottom"/>
            <w:hideMark/>
          </w:tcPr>
          <w:p w14:paraId="6C7A3E20"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single" w:sz="4" w:space="0" w:color="808080"/>
              <w:bottom w:val="single" w:sz="8" w:space="0" w:color="808080"/>
              <w:right w:val="single" w:sz="4" w:space="0" w:color="808080"/>
            </w:tcBorders>
            <w:shd w:val="clear" w:color="000000" w:fill="EBB18F"/>
            <w:noWrap/>
            <w:vAlign w:val="center"/>
            <w:hideMark/>
          </w:tcPr>
          <w:p w14:paraId="28AE343B" w14:textId="77777777" w:rsidR="00DE7A04" w:rsidRPr="00DE7A04" w:rsidRDefault="00DE7A04" w:rsidP="004E1103">
            <w:pPr>
              <w:spacing w:after="0" w:line="240" w:lineRule="auto"/>
              <w:ind w:firstLineChars="100" w:firstLine="181"/>
              <w:jc w:val="right"/>
              <w:rPr>
                <w:rFonts w:eastAsia="Times New Roman" w:cstheme="minorHAnsi"/>
                <w:b/>
                <w:bCs/>
                <w:color w:val="000000"/>
                <w:kern w:val="0"/>
                <w:sz w:val="18"/>
                <w:szCs w:val="18"/>
                <w:lang w:eastAsia="en-CA"/>
                <w14:ligatures w14:val="none"/>
              </w:rPr>
            </w:pPr>
            <w:r w:rsidRPr="00DE7A04">
              <w:rPr>
                <w:rFonts w:eastAsia="Times New Roman" w:cstheme="minorHAnsi"/>
                <w:b/>
                <w:bCs/>
                <w:color w:val="000000"/>
                <w:kern w:val="0"/>
                <w:sz w:val="18"/>
                <w:szCs w:val="18"/>
                <w:lang w:eastAsia="en-CA"/>
                <w14:ligatures w14:val="none"/>
              </w:rPr>
              <w:t> </w:t>
            </w:r>
          </w:p>
        </w:tc>
        <w:tc>
          <w:tcPr>
            <w:tcW w:w="1418" w:type="dxa"/>
            <w:tcBorders>
              <w:top w:val="nil"/>
              <w:left w:val="nil"/>
              <w:bottom w:val="single" w:sz="8" w:space="0" w:color="808080"/>
              <w:right w:val="single" w:sz="4" w:space="0" w:color="808080"/>
            </w:tcBorders>
            <w:shd w:val="clear" w:color="000000" w:fill="F8E6DA"/>
            <w:noWrap/>
            <w:vAlign w:val="center"/>
            <w:hideMark/>
          </w:tcPr>
          <w:p w14:paraId="3E1696C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417" w:type="dxa"/>
            <w:tcBorders>
              <w:top w:val="nil"/>
              <w:left w:val="nil"/>
              <w:bottom w:val="single" w:sz="8" w:space="0" w:color="808080"/>
              <w:right w:val="single" w:sz="4" w:space="0" w:color="808080"/>
            </w:tcBorders>
            <w:shd w:val="clear" w:color="000000" w:fill="F8E6DA"/>
            <w:noWrap/>
            <w:vAlign w:val="center"/>
            <w:hideMark/>
          </w:tcPr>
          <w:p w14:paraId="03A2ED85"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229" w:type="dxa"/>
            <w:tcBorders>
              <w:top w:val="nil"/>
              <w:left w:val="nil"/>
              <w:bottom w:val="single" w:sz="8" w:space="0" w:color="808080"/>
              <w:right w:val="single" w:sz="4" w:space="0" w:color="808080"/>
            </w:tcBorders>
            <w:shd w:val="clear" w:color="000000" w:fill="F8E6DA"/>
            <w:noWrap/>
            <w:vAlign w:val="center"/>
            <w:hideMark/>
          </w:tcPr>
          <w:p w14:paraId="1C7EB4A7"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544" w:type="dxa"/>
            <w:tcBorders>
              <w:top w:val="nil"/>
              <w:left w:val="nil"/>
              <w:bottom w:val="single" w:sz="8" w:space="0" w:color="808080"/>
              <w:right w:val="single" w:sz="4" w:space="0" w:color="808080"/>
            </w:tcBorders>
            <w:shd w:val="clear" w:color="000000" w:fill="F8E6DA"/>
            <w:noWrap/>
            <w:vAlign w:val="center"/>
            <w:hideMark/>
          </w:tcPr>
          <w:p w14:paraId="43E51A06"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c>
          <w:tcPr>
            <w:tcW w:w="1943" w:type="dxa"/>
            <w:tcBorders>
              <w:top w:val="nil"/>
              <w:left w:val="nil"/>
              <w:bottom w:val="single" w:sz="8" w:space="0" w:color="808080"/>
              <w:right w:val="single" w:sz="4" w:space="0" w:color="808080"/>
            </w:tcBorders>
            <w:shd w:val="clear" w:color="000000" w:fill="EBB18F"/>
            <w:noWrap/>
            <w:vAlign w:val="center"/>
            <w:hideMark/>
          </w:tcPr>
          <w:p w14:paraId="47242A3A"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r w:rsidRPr="00DE7A04">
              <w:rPr>
                <w:rFonts w:eastAsia="Times New Roman" w:cstheme="minorHAnsi"/>
                <w:color w:val="000000"/>
                <w:kern w:val="0"/>
                <w:sz w:val="20"/>
                <w:szCs w:val="20"/>
                <w:lang w:eastAsia="en-CA"/>
                <w14:ligatures w14:val="none"/>
              </w:rPr>
              <w:t> </w:t>
            </w:r>
          </w:p>
        </w:tc>
      </w:tr>
      <w:tr w:rsidR="00DE7A04" w:rsidRPr="00DE7A04" w14:paraId="1E29A7AD" w14:textId="77777777" w:rsidTr="00DE7A04">
        <w:trPr>
          <w:trHeight w:val="336"/>
        </w:trPr>
        <w:tc>
          <w:tcPr>
            <w:tcW w:w="222" w:type="dxa"/>
            <w:tcBorders>
              <w:top w:val="nil"/>
              <w:left w:val="nil"/>
              <w:bottom w:val="nil"/>
              <w:right w:val="nil"/>
            </w:tcBorders>
            <w:shd w:val="clear" w:color="auto" w:fill="auto"/>
            <w:noWrap/>
            <w:vAlign w:val="bottom"/>
            <w:hideMark/>
          </w:tcPr>
          <w:p w14:paraId="084D7F2D" w14:textId="77777777" w:rsidR="00DE7A04" w:rsidRPr="00DE7A04" w:rsidRDefault="00DE7A04" w:rsidP="004E1103">
            <w:pPr>
              <w:spacing w:after="0" w:line="240" w:lineRule="auto"/>
              <w:rPr>
                <w:rFonts w:eastAsia="Times New Roman" w:cstheme="minorHAnsi"/>
                <w:color w:val="000000"/>
                <w:kern w:val="0"/>
                <w:sz w:val="20"/>
                <w:szCs w:val="20"/>
                <w:lang w:eastAsia="en-CA"/>
                <w14:ligatures w14:val="none"/>
              </w:rPr>
            </w:pPr>
          </w:p>
        </w:tc>
        <w:tc>
          <w:tcPr>
            <w:tcW w:w="2046" w:type="dxa"/>
            <w:tcBorders>
              <w:top w:val="nil"/>
              <w:left w:val="nil"/>
              <w:bottom w:val="nil"/>
              <w:right w:val="nil"/>
            </w:tcBorders>
            <w:shd w:val="clear" w:color="auto" w:fill="auto"/>
            <w:noWrap/>
            <w:vAlign w:val="center"/>
            <w:hideMark/>
          </w:tcPr>
          <w:p w14:paraId="2014889D"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418" w:type="dxa"/>
            <w:tcBorders>
              <w:top w:val="nil"/>
              <w:left w:val="nil"/>
              <w:bottom w:val="nil"/>
              <w:right w:val="nil"/>
            </w:tcBorders>
            <w:shd w:val="clear" w:color="auto" w:fill="auto"/>
            <w:noWrap/>
            <w:vAlign w:val="center"/>
            <w:hideMark/>
          </w:tcPr>
          <w:p w14:paraId="4EC9A967" w14:textId="77777777" w:rsidR="00DE7A04" w:rsidRPr="00DE7A04" w:rsidRDefault="00DE7A04" w:rsidP="004E1103">
            <w:pPr>
              <w:spacing w:after="0" w:line="240" w:lineRule="auto"/>
              <w:ind w:firstLineChars="100" w:firstLine="200"/>
              <w:rPr>
                <w:rFonts w:eastAsia="Times New Roman" w:cstheme="minorHAnsi"/>
                <w:kern w:val="0"/>
                <w:sz w:val="20"/>
                <w:szCs w:val="20"/>
                <w:lang w:eastAsia="en-CA"/>
                <w14:ligatures w14:val="none"/>
              </w:rPr>
            </w:pPr>
          </w:p>
        </w:tc>
        <w:tc>
          <w:tcPr>
            <w:tcW w:w="1417" w:type="dxa"/>
            <w:tcBorders>
              <w:top w:val="nil"/>
              <w:left w:val="nil"/>
              <w:bottom w:val="nil"/>
              <w:right w:val="nil"/>
            </w:tcBorders>
            <w:shd w:val="clear" w:color="auto" w:fill="auto"/>
            <w:noWrap/>
            <w:vAlign w:val="center"/>
            <w:hideMark/>
          </w:tcPr>
          <w:p w14:paraId="2974C15E"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229" w:type="dxa"/>
            <w:tcBorders>
              <w:top w:val="nil"/>
              <w:left w:val="nil"/>
              <w:bottom w:val="nil"/>
              <w:right w:val="nil"/>
            </w:tcBorders>
            <w:shd w:val="clear" w:color="auto" w:fill="auto"/>
            <w:noWrap/>
            <w:vAlign w:val="center"/>
            <w:hideMark/>
          </w:tcPr>
          <w:p w14:paraId="7F2AEAAB"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544" w:type="dxa"/>
            <w:tcBorders>
              <w:top w:val="nil"/>
              <w:left w:val="nil"/>
              <w:bottom w:val="nil"/>
              <w:right w:val="nil"/>
            </w:tcBorders>
            <w:shd w:val="clear" w:color="auto" w:fill="auto"/>
            <w:noWrap/>
            <w:vAlign w:val="center"/>
            <w:hideMark/>
          </w:tcPr>
          <w:p w14:paraId="2C7992D1"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943" w:type="dxa"/>
            <w:tcBorders>
              <w:top w:val="nil"/>
              <w:left w:val="nil"/>
              <w:bottom w:val="nil"/>
              <w:right w:val="nil"/>
            </w:tcBorders>
            <w:shd w:val="clear" w:color="auto" w:fill="auto"/>
            <w:noWrap/>
            <w:vAlign w:val="center"/>
            <w:hideMark/>
          </w:tcPr>
          <w:p w14:paraId="4F021698"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r>
      <w:tr w:rsidR="00DE7A04" w:rsidRPr="00DE7A04" w14:paraId="135EAF9C" w14:textId="77777777" w:rsidTr="00DE7A04">
        <w:trPr>
          <w:trHeight w:val="393"/>
        </w:trPr>
        <w:tc>
          <w:tcPr>
            <w:tcW w:w="222" w:type="dxa"/>
            <w:tcBorders>
              <w:top w:val="nil"/>
              <w:left w:val="nil"/>
              <w:bottom w:val="nil"/>
              <w:right w:val="nil"/>
            </w:tcBorders>
            <w:shd w:val="clear" w:color="auto" w:fill="auto"/>
            <w:noWrap/>
            <w:vAlign w:val="bottom"/>
            <w:hideMark/>
          </w:tcPr>
          <w:p w14:paraId="3F126540"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3FC31414" w14:textId="77777777" w:rsidR="00DE7A04" w:rsidRPr="00DE7A04" w:rsidRDefault="00DE7A04" w:rsidP="004E1103">
            <w:pPr>
              <w:spacing w:after="0" w:line="240" w:lineRule="auto"/>
              <w:rPr>
                <w:rFonts w:eastAsia="Times New Roman" w:cstheme="minorHAnsi"/>
                <w:b/>
                <w:bCs/>
                <w:color w:val="000000"/>
                <w:kern w:val="0"/>
                <w:sz w:val="32"/>
                <w:szCs w:val="32"/>
                <w:lang w:eastAsia="en-CA"/>
                <w14:ligatures w14:val="none"/>
              </w:rPr>
            </w:pPr>
            <w:r w:rsidRPr="00DE7A04">
              <w:rPr>
                <w:rFonts w:eastAsia="Times New Roman" w:cstheme="minorHAnsi"/>
                <w:b/>
                <w:bCs/>
                <w:color w:val="000000"/>
                <w:kern w:val="0"/>
                <w:sz w:val="32"/>
                <w:szCs w:val="32"/>
                <w:lang w:eastAsia="en-CA"/>
                <w14:ligatures w14:val="none"/>
              </w:rPr>
              <w:t>ROI</w:t>
            </w:r>
          </w:p>
        </w:tc>
        <w:tc>
          <w:tcPr>
            <w:tcW w:w="1418" w:type="dxa"/>
            <w:tcBorders>
              <w:top w:val="nil"/>
              <w:left w:val="nil"/>
              <w:bottom w:val="nil"/>
              <w:right w:val="nil"/>
            </w:tcBorders>
            <w:shd w:val="clear" w:color="auto" w:fill="auto"/>
            <w:noWrap/>
            <w:vAlign w:val="bottom"/>
            <w:hideMark/>
          </w:tcPr>
          <w:p w14:paraId="39E61636" w14:textId="77777777" w:rsidR="00DE7A04" w:rsidRPr="00DE7A04" w:rsidRDefault="00DE7A04" w:rsidP="004E1103">
            <w:pPr>
              <w:spacing w:after="0" w:line="240" w:lineRule="auto"/>
              <w:jc w:val="right"/>
              <w:rPr>
                <w:rFonts w:eastAsia="Times New Roman" w:cstheme="minorHAnsi"/>
                <w:b/>
                <w:bCs/>
                <w:color w:val="000000"/>
                <w:kern w:val="0"/>
                <w:sz w:val="32"/>
                <w:szCs w:val="32"/>
                <w:lang w:eastAsia="en-CA"/>
                <w14:ligatures w14:val="none"/>
              </w:rPr>
            </w:pPr>
            <w:r w:rsidRPr="00DE7A04">
              <w:rPr>
                <w:rFonts w:eastAsia="Times New Roman" w:cstheme="minorHAnsi"/>
                <w:b/>
                <w:bCs/>
                <w:color w:val="000000"/>
                <w:kern w:val="0"/>
                <w:sz w:val="32"/>
                <w:szCs w:val="32"/>
                <w:lang w:eastAsia="en-CA"/>
                <w14:ligatures w14:val="none"/>
              </w:rPr>
              <w:t>187.44%</w:t>
            </w:r>
          </w:p>
        </w:tc>
        <w:tc>
          <w:tcPr>
            <w:tcW w:w="1417" w:type="dxa"/>
            <w:tcBorders>
              <w:top w:val="nil"/>
              <w:left w:val="nil"/>
              <w:bottom w:val="nil"/>
              <w:right w:val="nil"/>
            </w:tcBorders>
            <w:shd w:val="clear" w:color="auto" w:fill="auto"/>
            <w:noWrap/>
            <w:vAlign w:val="bottom"/>
            <w:hideMark/>
          </w:tcPr>
          <w:p w14:paraId="4AEEF261" w14:textId="77777777" w:rsidR="00DE7A04" w:rsidRPr="00DE7A04" w:rsidRDefault="00DE7A04" w:rsidP="004E1103">
            <w:pPr>
              <w:spacing w:after="0" w:line="240" w:lineRule="auto"/>
              <w:jc w:val="right"/>
              <w:rPr>
                <w:rFonts w:eastAsia="Times New Roman" w:cstheme="minorHAnsi"/>
                <w:b/>
                <w:bCs/>
                <w:color w:val="000000"/>
                <w:kern w:val="0"/>
                <w:sz w:val="32"/>
                <w:szCs w:val="32"/>
                <w:lang w:eastAsia="en-CA"/>
                <w14:ligatures w14:val="none"/>
              </w:rPr>
            </w:pPr>
          </w:p>
        </w:tc>
        <w:tc>
          <w:tcPr>
            <w:tcW w:w="1229" w:type="dxa"/>
            <w:tcBorders>
              <w:top w:val="nil"/>
              <w:left w:val="nil"/>
              <w:bottom w:val="nil"/>
              <w:right w:val="nil"/>
            </w:tcBorders>
            <w:shd w:val="clear" w:color="auto" w:fill="auto"/>
            <w:noWrap/>
            <w:vAlign w:val="bottom"/>
            <w:hideMark/>
          </w:tcPr>
          <w:p w14:paraId="4BD54822"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544" w:type="dxa"/>
            <w:tcBorders>
              <w:top w:val="nil"/>
              <w:left w:val="nil"/>
              <w:bottom w:val="nil"/>
              <w:right w:val="nil"/>
            </w:tcBorders>
            <w:shd w:val="clear" w:color="auto" w:fill="auto"/>
            <w:noWrap/>
            <w:vAlign w:val="bottom"/>
            <w:hideMark/>
          </w:tcPr>
          <w:p w14:paraId="503D1279"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943" w:type="dxa"/>
            <w:tcBorders>
              <w:top w:val="nil"/>
              <w:left w:val="nil"/>
              <w:bottom w:val="nil"/>
              <w:right w:val="nil"/>
            </w:tcBorders>
            <w:shd w:val="clear" w:color="auto" w:fill="auto"/>
            <w:noWrap/>
            <w:vAlign w:val="bottom"/>
            <w:hideMark/>
          </w:tcPr>
          <w:p w14:paraId="51FA88CB"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r>
      <w:tr w:rsidR="00DE7A04" w:rsidRPr="00DE7A04" w14:paraId="13FEBC4E" w14:textId="77777777" w:rsidTr="00DE7A04">
        <w:trPr>
          <w:trHeight w:val="292"/>
        </w:trPr>
        <w:tc>
          <w:tcPr>
            <w:tcW w:w="222" w:type="dxa"/>
            <w:tcBorders>
              <w:top w:val="nil"/>
              <w:left w:val="nil"/>
              <w:bottom w:val="nil"/>
              <w:right w:val="nil"/>
            </w:tcBorders>
            <w:shd w:val="clear" w:color="auto" w:fill="auto"/>
            <w:noWrap/>
            <w:vAlign w:val="bottom"/>
            <w:hideMark/>
          </w:tcPr>
          <w:p w14:paraId="3283C1AC"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2046" w:type="dxa"/>
            <w:tcBorders>
              <w:top w:val="nil"/>
              <w:left w:val="nil"/>
              <w:bottom w:val="nil"/>
              <w:right w:val="nil"/>
            </w:tcBorders>
            <w:shd w:val="clear" w:color="auto" w:fill="auto"/>
            <w:noWrap/>
            <w:vAlign w:val="bottom"/>
            <w:hideMark/>
          </w:tcPr>
          <w:p w14:paraId="03A9C0B3"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418" w:type="dxa"/>
            <w:tcBorders>
              <w:top w:val="nil"/>
              <w:left w:val="nil"/>
              <w:bottom w:val="nil"/>
              <w:right w:val="nil"/>
            </w:tcBorders>
            <w:shd w:val="clear" w:color="auto" w:fill="auto"/>
            <w:noWrap/>
            <w:vAlign w:val="bottom"/>
            <w:hideMark/>
          </w:tcPr>
          <w:p w14:paraId="22524502"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417" w:type="dxa"/>
            <w:tcBorders>
              <w:top w:val="nil"/>
              <w:left w:val="nil"/>
              <w:bottom w:val="nil"/>
              <w:right w:val="nil"/>
            </w:tcBorders>
            <w:shd w:val="clear" w:color="auto" w:fill="auto"/>
            <w:noWrap/>
            <w:vAlign w:val="bottom"/>
            <w:hideMark/>
          </w:tcPr>
          <w:p w14:paraId="492E171F"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229" w:type="dxa"/>
            <w:tcBorders>
              <w:top w:val="nil"/>
              <w:left w:val="nil"/>
              <w:bottom w:val="nil"/>
              <w:right w:val="nil"/>
            </w:tcBorders>
            <w:shd w:val="clear" w:color="auto" w:fill="auto"/>
            <w:noWrap/>
            <w:vAlign w:val="bottom"/>
            <w:hideMark/>
          </w:tcPr>
          <w:p w14:paraId="0839DF59"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544" w:type="dxa"/>
            <w:tcBorders>
              <w:top w:val="nil"/>
              <w:left w:val="nil"/>
              <w:bottom w:val="nil"/>
              <w:right w:val="nil"/>
            </w:tcBorders>
            <w:shd w:val="clear" w:color="auto" w:fill="auto"/>
            <w:noWrap/>
            <w:vAlign w:val="bottom"/>
            <w:hideMark/>
          </w:tcPr>
          <w:p w14:paraId="2F3A2011"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c>
          <w:tcPr>
            <w:tcW w:w="1943" w:type="dxa"/>
            <w:tcBorders>
              <w:top w:val="nil"/>
              <w:left w:val="nil"/>
              <w:bottom w:val="nil"/>
              <w:right w:val="nil"/>
            </w:tcBorders>
            <w:shd w:val="clear" w:color="auto" w:fill="auto"/>
            <w:noWrap/>
            <w:vAlign w:val="bottom"/>
            <w:hideMark/>
          </w:tcPr>
          <w:p w14:paraId="63ECF1A2" w14:textId="77777777" w:rsidR="00DE7A04" w:rsidRPr="00DE7A04" w:rsidRDefault="00DE7A04" w:rsidP="004E1103">
            <w:pPr>
              <w:spacing w:after="0" w:line="240" w:lineRule="auto"/>
              <w:rPr>
                <w:rFonts w:eastAsia="Times New Roman" w:cstheme="minorHAnsi"/>
                <w:kern w:val="0"/>
                <w:sz w:val="20"/>
                <w:szCs w:val="20"/>
                <w:lang w:eastAsia="en-CA"/>
                <w14:ligatures w14:val="none"/>
              </w:rPr>
            </w:pPr>
          </w:p>
        </w:tc>
      </w:tr>
    </w:tbl>
    <w:p w14:paraId="2E8AB7C1" w14:textId="77777777" w:rsidR="00DE7A04" w:rsidRPr="00DE7A04" w:rsidRDefault="00DE7A04" w:rsidP="00DE7A04">
      <w:pPr>
        <w:rPr>
          <w:rFonts w:cstheme="minorHAnsi"/>
        </w:rPr>
      </w:pPr>
    </w:p>
    <w:p w14:paraId="1AB84287" w14:textId="77777777" w:rsidR="00DE7A04" w:rsidRPr="00DE7A04" w:rsidRDefault="00DE7A04" w:rsidP="00DE7A04">
      <w:pPr>
        <w:rPr>
          <w:rFonts w:cstheme="minorHAnsi"/>
        </w:rPr>
      </w:pPr>
      <w:r w:rsidRPr="00DE7A04">
        <w:rPr>
          <w:rFonts w:cstheme="minorHAnsi"/>
        </w:rPr>
        <w:t>Having compared all the 3 possible solutions above, we will move forward with Solution 1, where Scotia Bank integrates UPI into its existing app. It will increase user satisfaction rapidly, is cost-effective, and taps into the existing customer base's comfort zone. The seamless addition of UPI is like a familiar room's facelift that looks good and adds value. It is a strategic move, aligning with the bank's innovation and customer service ethos. It is poised to enhance profitability and stakeholder contentment without the hefty price tag of starting anew.</w:t>
      </w:r>
    </w:p>
    <w:p w14:paraId="6B67FCB3" w14:textId="77777777" w:rsidR="00DE7A04" w:rsidRDefault="00DE7A04" w:rsidP="00BD5EB7">
      <w:pPr>
        <w:rPr>
          <w:rFonts w:cstheme="minorHAnsi"/>
        </w:rPr>
      </w:pPr>
    </w:p>
    <w:p w14:paraId="2732FA6D" w14:textId="77777777" w:rsidR="00DE7A04" w:rsidRDefault="00DE7A04" w:rsidP="00BD5EB7">
      <w:pPr>
        <w:rPr>
          <w:rFonts w:cstheme="minorHAnsi"/>
        </w:rPr>
      </w:pPr>
    </w:p>
    <w:p w14:paraId="38A8FE9A" w14:textId="77777777" w:rsidR="00DE7A04" w:rsidRDefault="00DE7A04" w:rsidP="00BD5EB7">
      <w:pPr>
        <w:rPr>
          <w:rFonts w:cstheme="minorHAnsi"/>
        </w:rPr>
      </w:pPr>
    </w:p>
    <w:p w14:paraId="73322388" w14:textId="77777777" w:rsidR="00DE7A04" w:rsidRDefault="00DE7A04" w:rsidP="00BD5EB7">
      <w:pPr>
        <w:rPr>
          <w:rFonts w:cstheme="minorHAnsi"/>
        </w:rPr>
      </w:pPr>
    </w:p>
    <w:p w14:paraId="51634E83" w14:textId="77777777" w:rsidR="00DE7A04" w:rsidRDefault="00DE7A04" w:rsidP="00BD5EB7">
      <w:pPr>
        <w:rPr>
          <w:rFonts w:cstheme="minorHAnsi"/>
        </w:rPr>
      </w:pPr>
    </w:p>
    <w:p w14:paraId="6DFE7B6A" w14:textId="77777777" w:rsidR="00DE7A04" w:rsidRDefault="00DE7A04" w:rsidP="00BD5EB7">
      <w:pPr>
        <w:rPr>
          <w:rFonts w:cstheme="minorHAnsi"/>
        </w:rPr>
      </w:pPr>
    </w:p>
    <w:p w14:paraId="3C4F18CD" w14:textId="77777777" w:rsidR="00DE7A04" w:rsidRDefault="00DE7A04" w:rsidP="00BD5EB7">
      <w:pPr>
        <w:rPr>
          <w:rFonts w:cstheme="minorHAnsi"/>
        </w:rPr>
      </w:pPr>
    </w:p>
    <w:p w14:paraId="543C7E74" w14:textId="77777777" w:rsidR="00DE7A04" w:rsidRDefault="00DE7A04" w:rsidP="00BD5EB7">
      <w:pPr>
        <w:rPr>
          <w:rFonts w:cstheme="minorHAnsi"/>
        </w:rPr>
      </w:pPr>
    </w:p>
    <w:p w14:paraId="33B30DC4" w14:textId="77777777" w:rsidR="00DE7A04" w:rsidRPr="00DE7A04" w:rsidRDefault="00DE7A04" w:rsidP="00BD5EB7">
      <w:pPr>
        <w:rPr>
          <w:rFonts w:cstheme="minorHAnsi"/>
        </w:rPr>
      </w:pPr>
    </w:p>
    <w:p w14:paraId="76D78829" w14:textId="34E4FDF4" w:rsidR="00BD6E6F" w:rsidRPr="00DE7A04" w:rsidRDefault="00BD6E6F" w:rsidP="00F64303">
      <w:pPr>
        <w:pStyle w:val="Heading2"/>
        <w:rPr>
          <w:rFonts w:asciiTheme="minorHAnsi" w:hAnsiTheme="minorHAnsi" w:cstheme="minorHAnsi"/>
        </w:rPr>
      </w:pPr>
      <w:bookmarkStart w:id="38" w:name="_Toc152866990"/>
      <w:r w:rsidRPr="00DE7A04">
        <w:rPr>
          <w:rFonts w:asciiTheme="minorHAnsi" w:hAnsiTheme="minorHAnsi" w:cstheme="minorHAnsi"/>
        </w:rPr>
        <w:lastRenderedPageBreak/>
        <w:t>SOLUTION 1 PROTO</w:t>
      </w:r>
      <w:r w:rsidR="00D95C24" w:rsidRPr="00DE7A04">
        <w:rPr>
          <w:rFonts w:asciiTheme="minorHAnsi" w:hAnsiTheme="minorHAnsi" w:cstheme="minorHAnsi"/>
        </w:rPr>
        <w:t>T</w:t>
      </w:r>
      <w:r w:rsidRPr="00DE7A04">
        <w:rPr>
          <w:rFonts w:asciiTheme="minorHAnsi" w:hAnsiTheme="minorHAnsi" w:cstheme="minorHAnsi"/>
        </w:rPr>
        <w:t>YPE</w:t>
      </w:r>
      <w:bookmarkEnd w:id="38"/>
    </w:p>
    <w:p w14:paraId="458F757F" w14:textId="77777777" w:rsidR="00BD6E6F" w:rsidRPr="00DE7A04" w:rsidRDefault="00BD6E6F" w:rsidP="00BD6E6F">
      <w:pPr>
        <w:rPr>
          <w:rFonts w:cstheme="minorHAnsi"/>
          <w:b/>
          <w:bCs/>
          <w:sz w:val="24"/>
          <w:szCs w:val="24"/>
        </w:rPr>
      </w:pPr>
      <w:r w:rsidRPr="00DE7A04">
        <w:rPr>
          <w:rFonts w:cstheme="minorHAnsi"/>
          <w:b/>
          <w:bCs/>
          <w:sz w:val="24"/>
          <w:szCs w:val="24"/>
        </w:rPr>
        <w:t>Creating a new VPI (Virtual Payment Identifier)</w:t>
      </w:r>
      <w:ins w:id="39" w:author="Microsoft Word" w:date="2023-11-07T19:13:00Z">
        <w:r w:rsidRPr="00DE7A04">
          <w:rPr>
            <w:rFonts w:cstheme="minorHAnsi"/>
            <w:b/>
            <w:bCs/>
            <w:sz w:val="24"/>
            <w:szCs w:val="24"/>
          </w:rPr>
          <w:t xml:space="preserve"> </w:t>
        </w:r>
      </w:ins>
    </w:p>
    <w:p w14:paraId="2B9B527E" w14:textId="77777777" w:rsidR="00BD6E6F" w:rsidRPr="00DE7A04" w:rsidRDefault="00BD6E6F" w:rsidP="00BD6E6F">
      <w:pPr>
        <w:pStyle w:val="ListParagraph"/>
        <w:numPr>
          <w:ilvl w:val="0"/>
          <w:numId w:val="13"/>
        </w:numPr>
        <w:rPr>
          <w:rFonts w:cstheme="minorHAnsi"/>
        </w:rPr>
      </w:pPr>
      <w:r w:rsidRPr="00DE7A04">
        <w:rPr>
          <w:rFonts w:cstheme="minorHAnsi"/>
        </w:rPr>
        <w:t>First login to Scotia mobile banking app using valid credentials:</w:t>
      </w:r>
    </w:p>
    <w:p w14:paraId="00B87EF3" w14:textId="77777777" w:rsidR="00BD6E6F" w:rsidRPr="00DE7A04" w:rsidRDefault="00BD6E6F" w:rsidP="00BD6E6F">
      <w:pPr>
        <w:pStyle w:val="ListParagraph"/>
        <w:numPr>
          <w:ilvl w:val="0"/>
          <w:numId w:val="13"/>
        </w:numPr>
        <w:rPr>
          <w:rFonts w:cstheme="minorHAnsi"/>
        </w:rPr>
      </w:pPr>
      <w:r w:rsidRPr="00DE7A04">
        <w:rPr>
          <w:rFonts w:cstheme="minorHAnsi"/>
        </w:rPr>
        <w:t>Click on UPI – Powered by Scotia Bank</w:t>
      </w:r>
    </w:p>
    <w:p w14:paraId="40EAD538" w14:textId="77777777" w:rsidR="00BD6E6F" w:rsidRPr="00DE7A04" w:rsidRDefault="00BD6E6F" w:rsidP="00BD6E6F">
      <w:pPr>
        <w:rPr>
          <w:rFonts w:cstheme="minorHAnsi"/>
        </w:rPr>
      </w:pPr>
    </w:p>
    <w:p w14:paraId="0C028DE1" w14:textId="77777777" w:rsidR="00BD6E6F" w:rsidRDefault="00BD6E6F" w:rsidP="00BD6E6F">
      <w:pPr>
        <w:rPr>
          <w:rFonts w:cstheme="minorHAnsi"/>
        </w:rPr>
      </w:pPr>
      <w:r w:rsidRPr="00DE7A04">
        <w:rPr>
          <w:rFonts w:cstheme="minorHAnsi"/>
          <w:noProof/>
        </w:rPr>
        <w:drawing>
          <wp:inline distT="0" distB="0" distL="0" distR="0" wp14:anchorId="7E603233" wp14:editId="77FBF934">
            <wp:extent cx="5435600" cy="4772025"/>
            <wp:effectExtent l="0" t="0" r="0" b="9525"/>
            <wp:docPr id="1763052216" name="Picture 17630522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2216" name="Picture 1763052216"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38066" cy="4774190"/>
                    </a:xfrm>
                    <a:prstGeom prst="rect">
                      <a:avLst/>
                    </a:prstGeom>
                  </pic:spPr>
                </pic:pic>
              </a:graphicData>
            </a:graphic>
          </wp:inline>
        </w:drawing>
      </w:r>
    </w:p>
    <w:p w14:paraId="152076A1" w14:textId="77777777" w:rsidR="00DE7A04" w:rsidRDefault="00DE7A04" w:rsidP="00BD6E6F">
      <w:pPr>
        <w:rPr>
          <w:rFonts w:cstheme="minorHAnsi"/>
        </w:rPr>
      </w:pPr>
    </w:p>
    <w:p w14:paraId="092863C1" w14:textId="77777777" w:rsidR="00DE7A04" w:rsidRDefault="00DE7A04" w:rsidP="00BD6E6F">
      <w:pPr>
        <w:rPr>
          <w:rFonts w:cstheme="minorHAnsi"/>
        </w:rPr>
      </w:pPr>
    </w:p>
    <w:p w14:paraId="08B3ED7C" w14:textId="77777777" w:rsidR="00DE7A04" w:rsidRDefault="00DE7A04" w:rsidP="00BD6E6F">
      <w:pPr>
        <w:rPr>
          <w:rFonts w:cstheme="minorHAnsi"/>
        </w:rPr>
      </w:pPr>
    </w:p>
    <w:p w14:paraId="17B9EB5F" w14:textId="77777777" w:rsidR="00DE7A04" w:rsidRDefault="00DE7A04" w:rsidP="00BD6E6F">
      <w:pPr>
        <w:rPr>
          <w:rFonts w:cstheme="minorHAnsi"/>
        </w:rPr>
      </w:pPr>
    </w:p>
    <w:p w14:paraId="2FA866A6" w14:textId="77777777" w:rsidR="00DE7A04" w:rsidRDefault="00DE7A04" w:rsidP="00BD6E6F">
      <w:pPr>
        <w:rPr>
          <w:rFonts w:cstheme="minorHAnsi"/>
        </w:rPr>
      </w:pPr>
    </w:p>
    <w:p w14:paraId="660671DC" w14:textId="77777777" w:rsidR="00DE7A04" w:rsidRDefault="00DE7A04" w:rsidP="00BD6E6F">
      <w:pPr>
        <w:rPr>
          <w:rFonts w:cstheme="minorHAnsi"/>
        </w:rPr>
      </w:pPr>
    </w:p>
    <w:p w14:paraId="7436A62A" w14:textId="77777777" w:rsidR="00DE7A04" w:rsidRPr="00DE7A04" w:rsidRDefault="00DE7A04" w:rsidP="00BD6E6F">
      <w:pPr>
        <w:rPr>
          <w:rFonts w:cstheme="minorHAnsi"/>
        </w:rPr>
      </w:pPr>
    </w:p>
    <w:p w14:paraId="563D3CB6" w14:textId="77777777" w:rsidR="00BD6E6F" w:rsidRPr="00DE7A04" w:rsidRDefault="00BD6E6F" w:rsidP="00BD6E6F">
      <w:pPr>
        <w:rPr>
          <w:rFonts w:cstheme="minorHAnsi"/>
        </w:rPr>
      </w:pPr>
    </w:p>
    <w:p w14:paraId="064EF58D" w14:textId="77777777" w:rsidR="00BD6E6F" w:rsidRPr="00DE7A04" w:rsidRDefault="00BD6E6F" w:rsidP="00BD6E6F">
      <w:pPr>
        <w:pStyle w:val="ListParagraph"/>
        <w:numPr>
          <w:ilvl w:val="0"/>
          <w:numId w:val="13"/>
        </w:numPr>
        <w:rPr>
          <w:rFonts w:cstheme="minorHAnsi"/>
        </w:rPr>
      </w:pPr>
      <w:r w:rsidRPr="00DE7A04">
        <w:rPr>
          <w:rFonts w:cstheme="minorHAnsi"/>
        </w:rPr>
        <w:lastRenderedPageBreak/>
        <w:t>UPI homepage appears (It has features like Pay Money, Request Money, Create More VPI and Transactions)</w:t>
      </w:r>
    </w:p>
    <w:p w14:paraId="1E2ED720" w14:textId="77777777" w:rsidR="00BD6E6F" w:rsidRPr="00DE7A04" w:rsidRDefault="00BD6E6F" w:rsidP="00BD6E6F">
      <w:pPr>
        <w:pStyle w:val="ListParagraph"/>
        <w:numPr>
          <w:ilvl w:val="0"/>
          <w:numId w:val="13"/>
        </w:numPr>
        <w:rPr>
          <w:rFonts w:cstheme="minorHAnsi"/>
        </w:rPr>
      </w:pPr>
      <w:r w:rsidRPr="00DE7A04">
        <w:rPr>
          <w:rFonts w:cstheme="minorHAnsi"/>
        </w:rPr>
        <w:t>Select the option “Create NEW VPI” from the UPI homepage.</w:t>
      </w:r>
    </w:p>
    <w:p w14:paraId="05FFA33F" w14:textId="77777777" w:rsidR="00BD6E6F" w:rsidRPr="00DE7A04" w:rsidRDefault="00BD6E6F" w:rsidP="00BD6E6F">
      <w:pPr>
        <w:pStyle w:val="ListParagraph"/>
        <w:numPr>
          <w:ilvl w:val="0"/>
          <w:numId w:val="12"/>
        </w:numPr>
        <w:rPr>
          <w:rFonts w:cstheme="minorHAnsi"/>
        </w:rPr>
      </w:pPr>
      <w:r w:rsidRPr="00DE7A04">
        <w:rPr>
          <w:rFonts w:cstheme="minorHAnsi"/>
        </w:rPr>
        <w:t xml:space="preserve">Type a VPI id of your choice in the form </w:t>
      </w:r>
      <w:hyperlink r:id="rId18">
        <w:r w:rsidRPr="00DE7A04">
          <w:rPr>
            <w:rStyle w:val="Hyperlink"/>
            <w:rFonts w:cstheme="minorHAnsi"/>
          </w:rPr>
          <w:t>Name/Phonenumber@Scotia.com</w:t>
        </w:r>
      </w:hyperlink>
    </w:p>
    <w:p w14:paraId="3B265957" w14:textId="77777777" w:rsidR="00BD6E6F" w:rsidRPr="00DE7A04" w:rsidRDefault="00BD6E6F" w:rsidP="00BD6E6F">
      <w:pPr>
        <w:pStyle w:val="ListParagraph"/>
        <w:numPr>
          <w:ilvl w:val="0"/>
          <w:numId w:val="12"/>
        </w:numPr>
        <w:rPr>
          <w:rFonts w:cstheme="minorHAnsi"/>
        </w:rPr>
      </w:pPr>
      <w:r w:rsidRPr="00DE7A04">
        <w:rPr>
          <w:rFonts w:cstheme="minorHAnsi"/>
        </w:rPr>
        <w:t>Check for the availability in case of multiple names registered for VPI.</w:t>
      </w:r>
    </w:p>
    <w:p w14:paraId="493E33F3" w14:textId="77777777" w:rsidR="00BD6E6F" w:rsidRPr="00DE7A04" w:rsidRDefault="00BD6E6F" w:rsidP="00BD6E6F">
      <w:pPr>
        <w:pStyle w:val="ListParagraph"/>
        <w:numPr>
          <w:ilvl w:val="0"/>
          <w:numId w:val="12"/>
        </w:numPr>
        <w:rPr>
          <w:rFonts w:cstheme="minorHAnsi"/>
        </w:rPr>
      </w:pPr>
      <w:r w:rsidRPr="00DE7A04">
        <w:rPr>
          <w:rFonts w:cstheme="minorHAnsi"/>
        </w:rPr>
        <w:t>Click on “Proceed”</w:t>
      </w:r>
    </w:p>
    <w:p w14:paraId="725BC6D8" w14:textId="77777777" w:rsidR="00BD6E6F" w:rsidRPr="00DE7A04" w:rsidRDefault="00BD6E6F" w:rsidP="00BD6E6F">
      <w:pPr>
        <w:rPr>
          <w:rFonts w:cstheme="minorHAnsi"/>
        </w:rPr>
      </w:pPr>
      <w:r w:rsidRPr="00DE7A04">
        <w:rPr>
          <w:rFonts w:cstheme="minorHAnsi"/>
          <w:noProof/>
        </w:rPr>
        <w:drawing>
          <wp:inline distT="0" distB="0" distL="0" distR="0" wp14:anchorId="0DBC95C2" wp14:editId="16C9DD97">
            <wp:extent cx="5514975" cy="5657850"/>
            <wp:effectExtent l="0" t="0" r="9525" b="0"/>
            <wp:docPr id="709637331" name="Picture 7096373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7331" name="Picture 709637331"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15843" cy="5658740"/>
                    </a:xfrm>
                    <a:prstGeom prst="rect">
                      <a:avLst/>
                    </a:prstGeom>
                  </pic:spPr>
                </pic:pic>
              </a:graphicData>
            </a:graphic>
          </wp:inline>
        </w:drawing>
      </w:r>
    </w:p>
    <w:p w14:paraId="45E836F1" w14:textId="77777777" w:rsidR="00BD6E6F" w:rsidRPr="00DE7A04" w:rsidRDefault="00BD6E6F" w:rsidP="00BD6E6F">
      <w:pPr>
        <w:rPr>
          <w:rFonts w:cstheme="minorHAnsi"/>
        </w:rPr>
      </w:pPr>
    </w:p>
    <w:p w14:paraId="789099BC" w14:textId="77777777" w:rsidR="00BD6E6F" w:rsidRPr="00DE7A04" w:rsidRDefault="00BD6E6F" w:rsidP="00BD6E6F">
      <w:pPr>
        <w:rPr>
          <w:rFonts w:cstheme="minorHAnsi"/>
        </w:rPr>
      </w:pPr>
    </w:p>
    <w:p w14:paraId="5E66A77F" w14:textId="77777777" w:rsidR="00BD6E6F" w:rsidRPr="00DE7A04" w:rsidRDefault="00BD6E6F" w:rsidP="00BD6E6F">
      <w:pPr>
        <w:rPr>
          <w:rFonts w:cstheme="minorHAnsi"/>
        </w:rPr>
      </w:pPr>
    </w:p>
    <w:p w14:paraId="2334AA0D" w14:textId="77777777" w:rsidR="00BD6E6F" w:rsidRPr="00DE7A04" w:rsidRDefault="00BD6E6F" w:rsidP="00BD6E6F">
      <w:pPr>
        <w:rPr>
          <w:rFonts w:cstheme="minorHAnsi"/>
        </w:rPr>
      </w:pPr>
    </w:p>
    <w:p w14:paraId="366C7251" w14:textId="77777777" w:rsidR="00BD6E6F" w:rsidRPr="00DE7A04" w:rsidRDefault="00BD6E6F" w:rsidP="00BD6E6F">
      <w:pPr>
        <w:rPr>
          <w:rFonts w:cstheme="minorHAnsi"/>
        </w:rPr>
      </w:pPr>
    </w:p>
    <w:p w14:paraId="796A4CBD" w14:textId="77777777" w:rsidR="00BD6E6F" w:rsidRPr="00DE7A04" w:rsidRDefault="00BD6E6F" w:rsidP="00BD6E6F">
      <w:pPr>
        <w:pStyle w:val="ListParagraph"/>
        <w:numPr>
          <w:ilvl w:val="0"/>
          <w:numId w:val="13"/>
        </w:numPr>
        <w:rPr>
          <w:rFonts w:cstheme="minorHAnsi"/>
        </w:rPr>
      </w:pPr>
      <w:r w:rsidRPr="00DE7A04">
        <w:rPr>
          <w:rFonts w:cstheme="minorHAnsi"/>
        </w:rPr>
        <w:lastRenderedPageBreak/>
        <w:t>For Security purposes, identity verification should be completed before proceeding with VPI creation.</w:t>
      </w:r>
    </w:p>
    <w:p w14:paraId="7E0EDB27" w14:textId="77777777" w:rsidR="00BD6E6F" w:rsidRPr="00DE7A04" w:rsidRDefault="00BD6E6F" w:rsidP="00BD6E6F">
      <w:pPr>
        <w:pStyle w:val="ListParagraph"/>
        <w:numPr>
          <w:ilvl w:val="0"/>
          <w:numId w:val="12"/>
        </w:numPr>
        <w:rPr>
          <w:rFonts w:cstheme="minorHAnsi"/>
        </w:rPr>
      </w:pPr>
      <w:r w:rsidRPr="00DE7A04">
        <w:rPr>
          <w:rFonts w:cstheme="minorHAnsi"/>
        </w:rPr>
        <w:t>Select a contact method (Text/Call) to send the verification code.</w:t>
      </w:r>
    </w:p>
    <w:p w14:paraId="1AFA67F9" w14:textId="77777777" w:rsidR="00BD6E6F" w:rsidRPr="00DE7A04" w:rsidRDefault="00BD6E6F" w:rsidP="00BD6E6F">
      <w:pPr>
        <w:pStyle w:val="ListParagraph"/>
        <w:numPr>
          <w:ilvl w:val="0"/>
          <w:numId w:val="13"/>
        </w:numPr>
        <w:rPr>
          <w:rFonts w:cstheme="minorHAnsi"/>
        </w:rPr>
      </w:pPr>
      <w:r w:rsidRPr="00DE7A04">
        <w:rPr>
          <w:rFonts w:cstheme="minorHAnsi"/>
        </w:rPr>
        <w:t>Enter the correct verification code received and then click on proceed.</w:t>
      </w:r>
    </w:p>
    <w:p w14:paraId="1373783A" w14:textId="77777777" w:rsidR="00BD6E6F" w:rsidRPr="00DE7A04" w:rsidRDefault="00BD6E6F" w:rsidP="00BD6E6F">
      <w:pPr>
        <w:rPr>
          <w:rFonts w:cstheme="minorHAnsi"/>
        </w:rPr>
      </w:pPr>
      <w:r w:rsidRPr="00DE7A04">
        <w:rPr>
          <w:rFonts w:cstheme="minorHAnsi"/>
        </w:rPr>
        <w:t xml:space="preserve"> </w:t>
      </w:r>
      <w:r w:rsidRPr="00DE7A04">
        <w:rPr>
          <w:rFonts w:cstheme="minorHAnsi"/>
          <w:noProof/>
        </w:rPr>
        <w:drawing>
          <wp:inline distT="0" distB="0" distL="0" distR="0" wp14:anchorId="5946A07A" wp14:editId="0587521F">
            <wp:extent cx="5381625" cy="5962650"/>
            <wp:effectExtent l="0" t="0" r="9525" b="0"/>
            <wp:docPr id="1095574618" name="Picture 10955746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4618" name="Picture 1095574618" descr="A screenshot of a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81625" cy="5962650"/>
                    </a:xfrm>
                    <a:prstGeom prst="rect">
                      <a:avLst/>
                    </a:prstGeom>
                  </pic:spPr>
                </pic:pic>
              </a:graphicData>
            </a:graphic>
          </wp:inline>
        </w:drawing>
      </w:r>
    </w:p>
    <w:p w14:paraId="4FD80876" w14:textId="77777777" w:rsidR="00BD6E6F" w:rsidRPr="00DE7A04" w:rsidRDefault="00BD6E6F" w:rsidP="00BD6E6F">
      <w:pPr>
        <w:rPr>
          <w:rFonts w:cstheme="minorHAnsi"/>
        </w:rPr>
      </w:pPr>
    </w:p>
    <w:p w14:paraId="2DC963F8" w14:textId="77777777" w:rsidR="00BD6E6F" w:rsidRPr="00DE7A04" w:rsidRDefault="00BD6E6F" w:rsidP="00BD6E6F">
      <w:pPr>
        <w:rPr>
          <w:rFonts w:cstheme="minorHAnsi"/>
        </w:rPr>
      </w:pPr>
    </w:p>
    <w:p w14:paraId="220CF76A" w14:textId="77777777" w:rsidR="00BD6E6F" w:rsidRPr="00DE7A04" w:rsidRDefault="00BD6E6F" w:rsidP="00BD6E6F">
      <w:pPr>
        <w:rPr>
          <w:rFonts w:cstheme="minorHAnsi"/>
        </w:rPr>
      </w:pPr>
    </w:p>
    <w:p w14:paraId="667C5A93" w14:textId="77777777" w:rsidR="00BD6E6F" w:rsidRPr="00DE7A04" w:rsidRDefault="00BD6E6F" w:rsidP="00BD6E6F">
      <w:pPr>
        <w:rPr>
          <w:rFonts w:cstheme="minorHAnsi"/>
        </w:rPr>
      </w:pPr>
    </w:p>
    <w:p w14:paraId="4BAB94AA" w14:textId="77777777" w:rsidR="00BD6E6F" w:rsidRPr="00DE7A04" w:rsidRDefault="00BD6E6F" w:rsidP="00BD6E6F">
      <w:pPr>
        <w:rPr>
          <w:rFonts w:cstheme="minorHAnsi"/>
        </w:rPr>
      </w:pPr>
    </w:p>
    <w:p w14:paraId="107320BE" w14:textId="77777777" w:rsidR="00BD6E6F" w:rsidRPr="00DE7A04" w:rsidRDefault="00BD6E6F" w:rsidP="00BD6E6F">
      <w:pPr>
        <w:rPr>
          <w:rFonts w:cstheme="minorHAnsi"/>
        </w:rPr>
      </w:pPr>
    </w:p>
    <w:p w14:paraId="2BBBCA7A" w14:textId="77777777" w:rsidR="00BD6E6F" w:rsidRPr="00DE7A04" w:rsidRDefault="00BD6E6F" w:rsidP="00BD6E6F">
      <w:pPr>
        <w:pStyle w:val="ListParagraph"/>
        <w:numPr>
          <w:ilvl w:val="0"/>
          <w:numId w:val="13"/>
        </w:numPr>
        <w:rPr>
          <w:rFonts w:cstheme="minorHAnsi"/>
        </w:rPr>
      </w:pPr>
      <w:r w:rsidRPr="00DE7A04">
        <w:rPr>
          <w:rFonts w:cstheme="minorHAnsi"/>
        </w:rPr>
        <w:lastRenderedPageBreak/>
        <w:t>If the validation is done, then the screen will show “VPI Created Successfully”.</w:t>
      </w:r>
    </w:p>
    <w:p w14:paraId="5E537FAA" w14:textId="77777777" w:rsidR="00BD6E6F" w:rsidRPr="00DE7A04" w:rsidRDefault="00BD6E6F" w:rsidP="00BD6E6F">
      <w:pPr>
        <w:pStyle w:val="ListParagraph"/>
        <w:numPr>
          <w:ilvl w:val="0"/>
          <w:numId w:val="13"/>
        </w:numPr>
        <w:rPr>
          <w:rFonts w:cstheme="minorHAnsi"/>
        </w:rPr>
      </w:pPr>
      <w:r w:rsidRPr="00DE7A04">
        <w:rPr>
          <w:rFonts w:cstheme="minorHAnsi"/>
        </w:rPr>
        <w:t>Post successful identity verification, VPA details will be available in the “Security and Settings” option.</w:t>
      </w:r>
    </w:p>
    <w:p w14:paraId="44557253" w14:textId="77777777" w:rsidR="00BD6E6F" w:rsidRPr="00DE7A04" w:rsidRDefault="00BD6E6F" w:rsidP="00BD6E6F">
      <w:pPr>
        <w:pStyle w:val="ListParagraph"/>
        <w:numPr>
          <w:ilvl w:val="0"/>
          <w:numId w:val="11"/>
        </w:numPr>
        <w:rPr>
          <w:rFonts w:cstheme="minorHAnsi"/>
        </w:rPr>
      </w:pPr>
      <w:r w:rsidRPr="00DE7A04">
        <w:rPr>
          <w:rFonts w:cstheme="minorHAnsi"/>
        </w:rPr>
        <w:t>The default checking account, Email, and Phone number will be automatically linked with VPA through the Scotia Bank app.</w:t>
      </w:r>
    </w:p>
    <w:p w14:paraId="1D0FC4A1" w14:textId="77777777" w:rsidR="00BD6E6F" w:rsidRPr="00DE7A04" w:rsidRDefault="00BD6E6F" w:rsidP="00BD6E6F">
      <w:pPr>
        <w:rPr>
          <w:rFonts w:cstheme="minorHAnsi"/>
        </w:rPr>
      </w:pPr>
      <w:r w:rsidRPr="00DE7A04">
        <w:rPr>
          <w:rFonts w:cstheme="minorHAnsi"/>
          <w:noProof/>
        </w:rPr>
        <w:drawing>
          <wp:inline distT="0" distB="0" distL="0" distR="0" wp14:anchorId="33663505" wp14:editId="730CDEC6">
            <wp:extent cx="5619750" cy="5972175"/>
            <wp:effectExtent l="0" t="0" r="0" b="9525"/>
            <wp:docPr id="28595000" name="Picture 2859500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5000" name="Picture 28595000" descr="A screenshot of a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19750" cy="5972175"/>
                    </a:xfrm>
                    <a:prstGeom prst="rect">
                      <a:avLst/>
                    </a:prstGeom>
                  </pic:spPr>
                </pic:pic>
              </a:graphicData>
            </a:graphic>
          </wp:inline>
        </w:drawing>
      </w:r>
    </w:p>
    <w:p w14:paraId="00F70C3D" w14:textId="77777777" w:rsidR="00BD6E6F" w:rsidRPr="00DE7A04" w:rsidRDefault="00BD6E6F" w:rsidP="00BD6E6F">
      <w:pPr>
        <w:rPr>
          <w:rFonts w:cstheme="minorHAnsi"/>
        </w:rPr>
      </w:pPr>
    </w:p>
    <w:p w14:paraId="209D3908" w14:textId="77777777" w:rsidR="00BD6E6F" w:rsidRPr="00DE7A04" w:rsidRDefault="00BD6E6F" w:rsidP="00BD6E6F">
      <w:pPr>
        <w:rPr>
          <w:rFonts w:cstheme="minorHAnsi"/>
          <w:b/>
          <w:bCs/>
          <w:sz w:val="24"/>
          <w:szCs w:val="24"/>
        </w:rPr>
      </w:pPr>
    </w:p>
    <w:p w14:paraId="4AA1BC93" w14:textId="77777777" w:rsidR="00BD6E6F" w:rsidRPr="00DE7A04" w:rsidRDefault="00BD6E6F" w:rsidP="00BD6E6F">
      <w:pPr>
        <w:rPr>
          <w:rFonts w:cstheme="minorHAnsi"/>
          <w:b/>
          <w:bCs/>
          <w:sz w:val="24"/>
          <w:szCs w:val="24"/>
        </w:rPr>
      </w:pPr>
    </w:p>
    <w:p w14:paraId="39CC427C" w14:textId="77777777" w:rsidR="00BD6E6F" w:rsidRPr="00DE7A04" w:rsidRDefault="00BD6E6F" w:rsidP="00BD6E6F">
      <w:pPr>
        <w:rPr>
          <w:rFonts w:cstheme="minorHAnsi"/>
          <w:b/>
          <w:bCs/>
          <w:sz w:val="24"/>
          <w:szCs w:val="24"/>
        </w:rPr>
      </w:pPr>
    </w:p>
    <w:p w14:paraId="6C1F6091" w14:textId="77777777" w:rsidR="00BD6E6F" w:rsidRPr="00DE7A04" w:rsidRDefault="00BD6E6F" w:rsidP="00BD6E6F">
      <w:pPr>
        <w:rPr>
          <w:rFonts w:cstheme="minorHAnsi"/>
          <w:b/>
          <w:bCs/>
          <w:sz w:val="24"/>
          <w:szCs w:val="24"/>
        </w:rPr>
      </w:pPr>
    </w:p>
    <w:p w14:paraId="0AC88C7F" w14:textId="77777777" w:rsidR="00BD6E6F" w:rsidRPr="00DE7A04" w:rsidRDefault="00BD6E6F" w:rsidP="00BD6E6F">
      <w:pPr>
        <w:rPr>
          <w:rFonts w:cstheme="minorHAnsi"/>
          <w:b/>
          <w:bCs/>
          <w:sz w:val="24"/>
          <w:szCs w:val="24"/>
        </w:rPr>
      </w:pPr>
      <w:r w:rsidRPr="00DE7A04">
        <w:rPr>
          <w:rFonts w:cstheme="minorHAnsi"/>
          <w:b/>
          <w:bCs/>
          <w:sz w:val="24"/>
          <w:szCs w:val="24"/>
        </w:rPr>
        <w:lastRenderedPageBreak/>
        <w:t>Pay Money using VPI</w:t>
      </w:r>
    </w:p>
    <w:p w14:paraId="4AC29451" w14:textId="77777777" w:rsidR="00BD6E6F" w:rsidRPr="00DE7A04" w:rsidRDefault="00BD6E6F" w:rsidP="00BD6E6F">
      <w:pPr>
        <w:pStyle w:val="ListParagraph"/>
        <w:numPr>
          <w:ilvl w:val="0"/>
          <w:numId w:val="15"/>
        </w:numPr>
        <w:rPr>
          <w:rFonts w:cstheme="minorHAnsi"/>
        </w:rPr>
      </w:pPr>
      <w:r w:rsidRPr="00DE7A04">
        <w:rPr>
          <w:rFonts w:cstheme="minorHAnsi"/>
        </w:rPr>
        <w:t>First login to Scotia mobile banking app using valid credentials:</w:t>
      </w:r>
    </w:p>
    <w:p w14:paraId="25C0B966" w14:textId="77777777" w:rsidR="00BD6E6F" w:rsidRPr="00DE7A04" w:rsidRDefault="00BD6E6F" w:rsidP="00BD6E6F">
      <w:pPr>
        <w:pStyle w:val="ListParagraph"/>
        <w:numPr>
          <w:ilvl w:val="0"/>
          <w:numId w:val="15"/>
        </w:numPr>
        <w:rPr>
          <w:rFonts w:cstheme="minorHAnsi"/>
        </w:rPr>
      </w:pPr>
      <w:r w:rsidRPr="00DE7A04">
        <w:rPr>
          <w:rFonts w:cstheme="minorHAnsi"/>
        </w:rPr>
        <w:t>Click on UPI – Powered by Scotia Bank</w:t>
      </w:r>
    </w:p>
    <w:p w14:paraId="6D954CF4" w14:textId="77777777" w:rsidR="00BD6E6F" w:rsidRPr="00DE7A04" w:rsidRDefault="00BD6E6F" w:rsidP="00BD6E6F">
      <w:pPr>
        <w:pStyle w:val="ListParagraph"/>
        <w:rPr>
          <w:rFonts w:cstheme="minorHAnsi"/>
        </w:rPr>
      </w:pPr>
      <w:r w:rsidRPr="00DE7A04">
        <w:rPr>
          <w:rFonts w:cstheme="minorHAnsi"/>
          <w:noProof/>
        </w:rPr>
        <w:drawing>
          <wp:inline distT="0" distB="0" distL="0" distR="0" wp14:anchorId="4FCB4997" wp14:editId="44D302D7">
            <wp:extent cx="5400675" cy="6305550"/>
            <wp:effectExtent l="0" t="0" r="9525" b="0"/>
            <wp:docPr id="305487124" name="Picture 3054871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87124" name="Picture 305487124"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00675" cy="6305550"/>
                    </a:xfrm>
                    <a:prstGeom prst="rect">
                      <a:avLst/>
                    </a:prstGeom>
                  </pic:spPr>
                </pic:pic>
              </a:graphicData>
            </a:graphic>
          </wp:inline>
        </w:drawing>
      </w:r>
    </w:p>
    <w:p w14:paraId="13B610BF" w14:textId="77777777" w:rsidR="00BD6E6F" w:rsidRPr="00DE7A04" w:rsidRDefault="00BD6E6F" w:rsidP="00BD6E6F">
      <w:pPr>
        <w:pStyle w:val="ListParagraph"/>
        <w:rPr>
          <w:rFonts w:cstheme="minorHAnsi"/>
        </w:rPr>
      </w:pPr>
    </w:p>
    <w:p w14:paraId="4AAD3CA3" w14:textId="77777777" w:rsidR="00BD6E6F" w:rsidRPr="00DE7A04" w:rsidRDefault="00BD6E6F" w:rsidP="00BD6E6F">
      <w:pPr>
        <w:pStyle w:val="ListParagraph"/>
        <w:rPr>
          <w:rFonts w:cstheme="minorHAnsi"/>
        </w:rPr>
      </w:pPr>
    </w:p>
    <w:p w14:paraId="72FC1D77" w14:textId="77777777" w:rsidR="00BD6E6F" w:rsidRPr="00DE7A04" w:rsidRDefault="00BD6E6F" w:rsidP="00BD6E6F">
      <w:pPr>
        <w:pStyle w:val="ListParagraph"/>
        <w:rPr>
          <w:rFonts w:cstheme="minorHAnsi"/>
        </w:rPr>
      </w:pPr>
    </w:p>
    <w:p w14:paraId="4D035FC8" w14:textId="77777777" w:rsidR="00BD6E6F" w:rsidRPr="00DE7A04" w:rsidRDefault="00BD6E6F" w:rsidP="00BD6E6F">
      <w:pPr>
        <w:pStyle w:val="ListParagraph"/>
        <w:rPr>
          <w:rFonts w:cstheme="minorHAnsi"/>
        </w:rPr>
      </w:pPr>
    </w:p>
    <w:p w14:paraId="157E57BF" w14:textId="77777777" w:rsidR="00BD6E6F" w:rsidRPr="00DE7A04" w:rsidRDefault="00BD6E6F" w:rsidP="00BD6E6F">
      <w:pPr>
        <w:pStyle w:val="ListParagraph"/>
        <w:rPr>
          <w:rFonts w:cstheme="minorHAnsi"/>
        </w:rPr>
      </w:pPr>
    </w:p>
    <w:p w14:paraId="2AF8F6EE" w14:textId="77777777" w:rsidR="00BD6E6F" w:rsidRPr="00DE7A04" w:rsidRDefault="00BD6E6F" w:rsidP="00BD6E6F">
      <w:pPr>
        <w:pStyle w:val="ListParagraph"/>
        <w:rPr>
          <w:rFonts w:cstheme="minorHAnsi"/>
        </w:rPr>
      </w:pPr>
    </w:p>
    <w:p w14:paraId="2C25D94F" w14:textId="77777777" w:rsidR="00BD6E6F" w:rsidRPr="00DE7A04" w:rsidRDefault="00BD6E6F" w:rsidP="00BD6E6F">
      <w:pPr>
        <w:pStyle w:val="ListParagraph"/>
        <w:rPr>
          <w:rFonts w:cstheme="minorHAnsi"/>
        </w:rPr>
      </w:pPr>
    </w:p>
    <w:p w14:paraId="430E852A" w14:textId="77777777" w:rsidR="00BD6E6F" w:rsidRPr="00DE7A04" w:rsidRDefault="00BD6E6F" w:rsidP="00BD6E6F">
      <w:pPr>
        <w:rPr>
          <w:rFonts w:cstheme="minorHAnsi"/>
        </w:rPr>
      </w:pPr>
    </w:p>
    <w:p w14:paraId="1F177174" w14:textId="77777777" w:rsidR="00BD6E6F" w:rsidRPr="00DE7A04" w:rsidRDefault="00BD6E6F" w:rsidP="00BD6E6F">
      <w:pPr>
        <w:pStyle w:val="ListParagraph"/>
        <w:numPr>
          <w:ilvl w:val="0"/>
          <w:numId w:val="15"/>
        </w:numPr>
        <w:rPr>
          <w:rFonts w:cstheme="minorHAnsi"/>
          <w:b/>
          <w:bCs/>
          <w:sz w:val="24"/>
          <w:szCs w:val="24"/>
        </w:rPr>
      </w:pPr>
      <w:r w:rsidRPr="00DE7A04">
        <w:rPr>
          <w:rFonts w:cstheme="minorHAnsi"/>
        </w:rPr>
        <w:lastRenderedPageBreak/>
        <w:t>Select the Option Pay Money as shown in the UPI Home Page</w:t>
      </w:r>
    </w:p>
    <w:p w14:paraId="616836C5" w14:textId="77777777" w:rsidR="00BD6E6F" w:rsidRPr="00DE7A04" w:rsidRDefault="00BD6E6F" w:rsidP="00BD6E6F">
      <w:pPr>
        <w:pStyle w:val="ListParagraph"/>
        <w:numPr>
          <w:ilvl w:val="0"/>
          <w:numId w:val="15"/>
        </w:numPr>
        <w:rPr>
          <w:rFonts w:cstheme="minorHAnsi"/>
          <w:sz w:val="24"/>
          <w:szCs w:val="24"/>
        </w:rPr>
      </w:pPr>
      <w:r w:rsidRPr="00DE7A04">
        <w:rPr>
          <w:rFonts w:cstheme="minorHAnsi"/>
          <w:sz w:val="24"/>
          <w:szCs w:val="24"/>
        </w:rPr>
        <w:t>Enter the required fields.</w:t>
      </w:r>
    </w:p>
    <w:p w14:paraId="760A1647" w14:textId="77777777" w:rsidR="00BD6E6F" w:rsidRPr="00DE7A04" w:rsidRDefault="00BD6E6F" w:rsidP="00BD6E6F">
      <w:pPr>
        <w:pStyle w:val="ListParagraph"/>
        <w:numPr>
          <w:ilvl w:val="0"/>
          <w:numId w:val="16"/>
        </w:numPr>
        <w:rPr>
          <w:rFonts w:cstheme="minorHAnsi"/>
          <w:b/>
          <w:bCs/>
          <w:sz w:val="24"/>
          <w:szCs w:val="24"/>
        </w:rPr>
      </w:pPr>
      <w:r w:rsidRPr="00DE7A04">
        <w:rPr>
          <w:rFonts w:cstheme="minorHAnsi"/>
        </w:rPr>
        <w:t>Select or Type a VPI ID To which you need to send money.</w:t>
      </w:r>
    </w:p>
    <w:p w14:paraId="7C05A583" w14:textId="77777777" w:rsidR="00BD6E6F" w:rsidRPr="00DE7A04" w:rsidRDefault="00BD6E6F" w:rsidP="00BD6E6F">
      <w:pPr>
        <w:pStyle w:val="ListParagraph"/>
        <w:numPr>
          <w:ilvl w:val="0"/>
          <w:numId w:val="16"/>
        </w:numPr>
        <w:rPr>
          <w:rFonts w:cstheme="minorHAnsi"/>
          <w:b/>
          <w:bCs/>
          <w:sz w:val="24"/>
          <w:szCs w:val="24"/>
        </w:rPr>
      </w:pPr>
      <w:r w:rsidRPr="00DE7A04">
        <w:rPr>
          <w:rFonts w:cstheme="minorHAnsi"/>
        </w:rPr>
        <w:t xml:space="preserve">Select the amount. </w:t>
      </w:r>
    </w:p>
    <w:p w14:paraId="7FAB9F60" w14:textId="77777777" w:rsidR="00BD6E6F" w:rsidRPr="00DE7A04" w:rsidRDefault="00BD6E6F" w:rsidP="00BD6E6F">
      <w:pPr>
        <w:pStyle w:val="ListParagraph"/>
        <w:numPr>
          <w:ilvl w:val="0"/>
          <w:numId w:val="16"/>
        </w:numPr>
        <w:rPr>
          <w:rFonts w:cstheme="minorHAnsi"/>
          <w:b/>
          <w:bCs/>
          <w:sz w:val="24"/>
          <w:szCs w:val="24"/>
        </w:rPr>
      </w:pPr>
      <w:r w:rsidRPr="00DE7A04">
        <w:rPr>
          <w:rFonts w:cstheme="minorHAnsi"/>
        </w:rPr>
        <w:t>Add remarks (Optional)</w:t>
      </w:r>
    </w:p>
    <w:p w14:paraId="760E31C3" w14:textId="77777777" w:rsidR="00BD6E6F" w:rsidRPr="00DE7A04" w:rsidRDefault="00BD6E6F" w:rsidP="00BD6E6F">
      <w:pPr>
        <w:pStyle w:val="ListParagraph"/>
        <w:numPr>
          <w:ilvl w:val="0"/>
          <w:numId w:val="16"/>
        </w:numPr>
        <w:rPr>
          <w:rFonts w:cstheme="minorHAnsi"/>
          <w:b/>
          <w:bCs/>
          <w:sz w:val="24"/>
          <w:szCs w:val="24"/>
        </w:rPr>
      </w:pPr>
      <w:r w:rsidRPr="00DE7A04">
        <w:rPr>
          <w:rFonts w:cstheme="minorHAnsi"/>
        </w:rPr>
        <w:t>Click on Proceed</w:t>
      </w:r>
    </w:p>
    <w:p w14:paraId="19980AD7" w14:textId="77777777" w:rsidR="00BD6E6F" w:rsidRPr="00DE7A04" w:rsidRDefault="00BD6E6F" w:rsidP="00BD6E6F">
      <w:pPr>
        <w:pStyle w:val="ListParagraph"/>
        <w:numPr>
          <w:ilvl w:val="0"/>
          <w:numId w:val="15"/>
        </w:numPr>
        <w:rPr>
          <w:rFonts w:cstheme="minorHAnsi"/>
        </w:rPr>
      </w:pPr>
      <w:r w:rsidRPr="00DE7A04">
        <w:rPr>
          <w:rFonts w:cstheme="minorHAnsi"/>
        </w:rPr>
        <w:t>Once the payment is done confirmation message will appear in the screen</w:t>
      </w:r>
    </w:p>
    <w:p w14:paraId="78E49D76" w14:textId="77777777" w:rsidR="00BD6E6F" w:rsidRPr="00DE7A04" w:rsidRDefault="00BD6E6F" w:rsidP="00BD6E6F">
      <w:pPr>
        <w:pStyle w:val="ListParagraph"/>
        <w:rPr>
          <w:rFonts w:cstheme="minorHAnsi"/>
        </w:rPr>
      </w:pPr>
      <w:r w:rsidRPr="00DE7A04">
        <w:rPr>
          <w:rFonts w:cstheme="minorHAnsi"/>
          <w:noProof/>
        </w:rPr>
        <w:drawing>
          <wp:inline distT="0" distB="0" distL="0" distR="0" wp14:anchorId="6E20DBE7" wp14:editId="7DA11909">
            <wp:extent cx="5925820" cy="5210175"/>
            <wp:effectExtent l="0" t="0" r="0" b="9525"/>
            <wp:docPr id="3037896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9603" name="Picture 1" descr="A screenshot of a phone&#10;&#10;Description automatically generated"/>
                    <pic:cNvPicPr/>
                  </pic:nvPicPr>
                  <pic:blipFill>
                    <a:blip r:embed="rId22"/>
                    <a:stretch>
                      <a:fillRect/>
                    </a:stretch>
                  </pic:blipFill>
                  <pic:spPr>
                    <a:xfrm>
                      <a:off x="0" y="0"/>
                      <a:ext cx="5925820" cy="5210175"/>
                    </a:xfrm>
                    <a:prstGeom prst="rect">
                      <a:avLst/>
                    </a:prstGeom>
                  </pic:spPr>
                </pic:pic>
              </a:graphicData>
            </a:graphic>
          </wp:inline>
        </w:drawing>
      </w:r>
    </w:p>
    <w:p w14:paraId="7579C361" w14:textId="77777777" w:rsidR="00BD6E6F" w:rsidRPr="00DE7A04" w:rsidRDefault="00BD6E6F" w:rsidP="00BD6E6F">
      <w:pPr>
        <w:ind w:left="720"/>
        <w:rPr>
          <w:rFonts w:cstheme="minorHAnsi"/>
          <w:b/>
          <w:bCs/>
          <w:sz w:val="24"/>
          <w:szCs w:val="24"/>
        </w:rPr>
      </w:pPr>
    </w:p>
    <w:p w14:paraId="5B4968D5" w14:textId="77777777" w:rsidR="00BD6E6F" w:rsidRPr="00DE7A04" w:rsidRDefault="00BD6E6F" w:rsidP="00BD6E6F">
      <w:pPr>
        <w:rPr>
          <w:rFonts w:cstheme="minorHAnsi"/>
        </w:rPr>
      </w:pPr>
    </w:p>
    <w:p w14:paraId="2A479251" w14:textId="77777777" w:rsidR="00BD6E6F" w:rsidRPr="00DE7A04" w:rsidRDefault="00BD6E6F" w:rsidP="00BD6E6F">
      <w:pPr>
        <w:rPr>
          <w:rFonts w:cstheme="minorHAnsi"/>
        </w:rPr>
      </w:pPr>
    </w:p>
    <w:p w14:paraId="16C4E639" w14:textId="77777777" w:rsidR="00BD6E6F" w:rsidRPr="00DE7A04" w:rsidRDefault="00BD6E6F" w:rsidP="00BD6E6F">
      <w:pPr>
        <w:rPr>
          <w:rFonts w:cstheme="minorHAnsi"/>
        </w:rPr>
      </w:pPr>
    </w:p>
    <w:p w14:paraId="1AC0E669" w14:textId="77777777" w:rsidR="00BD6E6F" w:rsidRPr="00DE7A04" w:rsidRDefault="00BD6E6F" w:rsidP="00BD6E6F">
      <w:pPr>
        <w:rPr>
          <w:rFonts w:cstheme="minorHAnsi"/>
        </w:rPr>
      </w:pPr>
    </w:p>
    <w:p w14:paraId="75540B7B" w14:textId="77777777" w:rsidR="00BD6E6F" w:rsidRPr="00DE7A04" w:rsidRDefault="00BD6E6F" w:rsidP="00BD6E6F">
      <w:pPr>
        <w:rPr>
          <w:rFonts w:cstheme="minorHAnsi"/>
        </w:rPr>
      </w:pPr>
    </w:p>
    <w:p w14:paraId="34495682" w14:textId="77777777" w:rsidR="00BD6E6F" w:rsidRPr="00DE7A04" w:rsidRDefault="00BD6E6F" w:rsidP="00BD6E6F">
      <w:pPr>
        <w:rPr>
          <w:rFonts w:cstheme="minorHAnsi"/>
        </w:rPr>
      </w:pPr>
    </w:p>
    <w:p w14:paraId="7C88978F" w14:textId="77777777" w:rsidR="00BD6E6F" w:rsidRPr="00DE7A04" w:rsidRDefault="00BD6E6F" w:rsidP="00BD6E6F">
      <w:pPr>
        <w:rPr>
          <w:rFonts w:cstheme="minorHAnsi"/>
          <w:b/>
          <w:bCs/>
        </w:rPr>
      </w:pPr>
      <w:r w:rsidRPr="00DE7A04">
        <w:rPr>
          <w:rFonts w:cstheme="minorHAnsi"/>
          <w:b/>
          <w:bCs/>
        </w:rPr>
        <w:lastRenderedPageBreak/>
        <w:t>Requesting money from Scotia UPI platform:</w:t>
      </w:r>
    </w:p>
    <w:p w14:paraId="1F2B3D17" w14:textId="77777777" w:rsidR="00BD6E6F" w:rsidRPr="00DE7A04" w:rsidRDefault="00BD6E6F" w:rsidP="00BD6E6F">
      <w:pPr>
        <w:pStyle w:val="ListParagraph"/>
        <w:numPr>
          <w:ilvl w:val="0"/>
          <w:numId w:val="14"/>
        </w:numPr>
        <w:rPr>
          <w:rFonts w:cstheme="minorHAnsi"/>
        </w:rPr>
      </w:pPr>
      <w:r w:rsidRPr="00DE7A04">
        <w:rPr>
          <w:rFonts w:cstheme="minorHAnsi"/>
        </w:rPr>
        <w:t>First login to Scotia mobile banking app using valid credentials:</w:t>
      </w:r>
    </w:p>
    <w:p w14:paraId="58D363CF" w14:textId="77777777" w:rsidR="00BD6E6F" w:rsidRPr="00DE7A04" w:rsidRDefault="00BD6E6F" w:rsidP="00BD6E6F">
      <w:pPr>
        <w:pStyle w:val="ListParagraph"/>
        <w:numPr>
          <w:ilvl w:val="0"/>
          <w:numId w:val="14"/>
        </w:numPr>
        <w:rPr>
          <w:rFonts w:cstheme="minorHAnsi"/>
        </w:rPr>
      </w:pPr>
      <w:r w:rsidRPr="00DE7A04">
        <w:rPr>
          <w:rFonts w:cstheme="minorHAnsi"/>
        </w:rPr>
        <w:t>Click on UPI – Powered by Scotia Bank</w:t>
      </w:r>
    </w:p>
    <w:p w14:paraId="40A8EED7" w14:textId="77777777" w:rsidR="00BD6E6F" w:rsidRPr="00DE7A04" w:rsidRDefault="00BD6E6F" w:rsidP="00BD6E6F">
      <w:pPr>
        <w:pStyle w:val="ListParagraph"/>
        <w:numPr>
          <w:ilvl w:val="0"/>
          <w:numId w:val="14"/>
        </w:numPr>
        <w:rPr>
          <w:rFonts w:cstheme="minorHAnsi"/>
        </w:rPr>
      </w:pPr>
      <w:r w:rsidRPr="00DE7A04">
        <w:rPr>
          <w:rFonts w:cstheme="minorHAnsi"/>
        </w:rPr>
        <w:t>UPI homepage appears (It has showcase functionality such as Pay Money, Request Money, Create More VPI and Transactions)</w:t>
      </w:r>
    </w:p>
    <w:p w14:paraId="2BDF8480" w14:textId="77777777" w:rsidR="00BD6E6F" w:rsidRPr="00DE7A04" w:rsidRDefault="00BD6E6F" w:rsidP="00BD6E6F">
      <w:pPr>
        <w:ind w:left="360"/>
        <w:rPr>
          <w:rFonts w:cstheme="minorHAnsi"/>
        </w:rPr>
      </w:pPr>
      <w:r w:rsidRPr="00DE7A04">
        <w:rPr>
          <w:rFonts w:cstheme="minorHAnsi"/>
          <w:noProof/>
        </w:rPr>
        <w:drawing>
          <wp:inline distT="0" distB="0" distL="0" distR="0" wp14:anchorId="284A72AB" wp14:editId="4B1DE276">
            <wp:extent cx="1724025" cy="4810125"/>
            <wp:effectExtent l="0" t="0" r="9525" b="9525"/>
            <wp:docPr id="1584412929" name="Picture 158441292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2929" name="Picture 1" descr="A screen shot of a phone&#10;&#10;Description automatically generated"/>
                    <pic:cNvPicPr/>
                  </pic:nvPicPr>
                  <pic:blipFill>
                    <a:blip r:embed="rId23"/>
                    <a:stretch>
                      <a:fillRect/>
                    </a:stretch>
                  </pic:blipFill>
                  <pic:spPr>
                    <a:xfrm>
                      <a:off x="0" y="0"/>
                      <a:ext cx="1741842" cy="4859836"/>
                    </a:xfrm>
                    <a:prstGeom prst="rect">
                      <a:avLst/>
                    </a:prstGeom>
                  </pic:spPr>
                </pic:pic>
              </a:graphicData>
            </a:graphic>
          </wp:inline>
        </w:drawing>
      </w:r>
      <w:r w:rsidRPr="00DE7A04">
        <w:rPr>
          <w:rFonts w:cstheme="minorHAnsi"/>
        </w:rPr>
        <w:t xml:space="preserve">   </w:t>
      </w:r>
      <w:r w:rsidRPr="00DE7A04">
        <w:rPr>
          <w:rFonts w:cstheme="minorHAnsi"/>
          <w:noProof/>
        </w:rPr>
        <w:drawing>
          <wp:inline distT="0" distB="0" distL="0" distR="0" wp14:anchorId="5485A8A0" wp14:editId="26A2E136">
            <wp:extent cx="1676400" cy="4762500"/>
            <wp:effectExtent l="0" t="0" r="0" b="0"/>
            <wp:docPr id="1123856204" name="Picture 112385620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56204" name="Picture 1" descr="A screen shot of a phone&#10;&#10;Description automatically generated"/>
                    <pic:cNvPicPr/>
                  </pic:nvPicPr>
                  <pic:blipFill>
                    <a:blip r:embed="rId24"/>
                    <a:stretch>
                      <a:fillRect/>
                    </a:stretch>
                  </pic:blipFill>
                  <pic:spPr>
                    <a:xfrm>
                      <a:off x="0" y="0"/>
                      <a:ext cx="1704897" cy="4843458"/>
                    </a:xfrm>
                    <a:prstGeom prst="rect">
                      <a:avLst/>
                    </a:prstGeom>
                  </pic:spPr>
                </pic:pic>
              </a:graphicData>
            </a:graphic>
          </wp:inline>
        </w:drawing>
      </w:r>
      <w:r w:rsidRPr="00DE7A04">
        <w:rPr>
          <w:rFonts w:cstheme="minorHAnsi"/>
        </w:rPr>
        <w:t xml:space="preserve">   </w:t>
      </w:r>
      <w:r w:rsidRPr="00DE7A04">
        <w:rPr>
          <w:rFonts w:cstheme="minorHAnsi"/>
          <w:noProof/>
        </w:rPr>
        <w:drawing>
          <wp:inline distT="0" distB="0" distL="0" distR="0" wp14:anchorId="51A69B59" wp14:editId="7FA29126">
            <wp:extent cx="1857375" cy="4796790"/>
            <wp:effectExtent l="0" t="0" r="9525" b="3810"/>
            <wp:docPr id="1896777340" name="Picture 1896777340"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77340" name="Picture 1" descr="A screen shot of a phone&#10;&#10;Description automatically generated"/>
                    <pic:cNvPicPr/>
                  </pic:nvPicPr>
                  <pic:blipFill>
                    <a:blip r:embed="rId25"/>
                    <a:stretch>
                      <a:fillRect/>
                    </a:stretch>
                  </pic:blipFill>
                  <pic:spPr>
                    <a:xfrm>
                      <a:off x="0" y="0"/>
                      <a:ext cx="1858613" cy="4799987"/>
                    </a:xfrm>
                    <a:prstGeom prst="rect">
                      <a:avLst/>
                    </a:prstGeom>
                  </pic:spPr>
                </pic:pic>
              </a:graphicData>
            </a:graphic>
          </wp:inline>
        </w:drawing>
      </w:r>
    </w:p>
    <w:p w14:paraId="38EAE689" w14:textId="77777777" w:rsidR="00BD6E6F" w:rsidRPr="00DE7A04" w:rsidRDefault="00BD6E6F" w:rsidP="00BD6E6F">
      <w:pPr>
        <w:ind w:left="360"/>
        <w:rPr>
          <w:rFonts w:cstheme="minorHAnsi"/>
        </w:rPr>
      </w:pPr>
    </w:p>
    <w:p w14:paraId="269AECEA" w14:textId="77777777" w:rsidR="00BD6E6F" w:rsidRPr="00DE7A04" w:rsidRDefault="00BD6E6F" w:rsidP="00BD6E6F">
      <w:pPr>
        <w:ind w:left="360"/>
        <w:rPr>
          <w:rFonts w:cstheme="minorHAnsi"/>
        </w:rPr>
      </w:pPr>
    </w:p>
    <w:p w14:paraId="207F8A00" w14:textId="77777777" w:rsidR="00BD6E6F" w:rsidRPr="00DE7A04" w:rsidRDefault="00BD6E6F" w:rsidP="00BD6E6F">
      <w:pPr>
        <w:ind w:left="360"/>
        <w:rPr>
          <w:rFonts w:cstheme="minorHAnsi"/>
        </w:rPr>
      </w:pPr>
    </w:p>
    <w:p w14:paraId="57DDF64B" w14:textId="77777777" w:rsidR="00BD6E6F" w:rsidRPr="00DE7A04" w:rsidRDefault="00BD6E6F" w:rsidP="00BD6E6F">
      <w:pPr>
        <w:ind w:left="360"/>
        <w:rPr>
          <w:rFonts w:cstheme="minorHAnsi"/>
        </w:rPr>
      </w:pPr>
    </w:p>
    <w:p w14:paraId="793E8258" w14:textId="77777777" w:rsidR="00BD6E6F" w:rsidRPr="00DE7A04" w:rsidRDefault="00BD6E6F" w:rsidP="00BD6E6F">
      <w:pPr>
        <w:ind w:left="360"/>
        <w:rPr>
          <w:rFonts w:cstheme="minorHAnsi"/>
        </w:rPr>
      </w:pPr>
    </w:p>
    <w:p w14:paraId="6E1B67C5" w14:textId="77777777" w:rsidR="00BD6E6F" w:rsidRPr="00DE7A04" w:rsidRDefault="00BD6E6F" w:rsidP="00BD6E6F">
      <w:pPr>
        <w:ind w:left="360"/>
        <w:rPr>
          <w:rFonts w:cstheme="minorHAnsi"/>
        </w:rPr>
      </w:pPr>
    </w:p>
    <w:p w14:paraId="2C68EFDF" w14:textId="77777777" w:rsidR="00BD6E6F" w:rsidRPr="00DE7A04" w:rsidRDefault="00BD6E6F" w:rsidP="00BD6E6F">
      <w:pPr>
        <w:ind w:left="360"/>
        <w:rPr>
          <w:rFonts w:cstheme="minorHAnsi"/>
        </w:rPr>
      </w:pPr>
    </w:p>
    <w:p w14:paraId="50C708DD" w14:textId="77777777" w:rsidR="00BD6E6F" w:rsidRPr="00DE7A04" w:rsidRDefault="00BD6E6F" w:rsidP="00BD6E6F">
      <w:pPr>
        <w:rPr>
          <w:rFonts w:cstheme="minorHAnsi"/>
        </w:rPr>
      </w:pPr>
    </w:p>
    <w:p w14:paraId="7EABF1BB" w14:textId="77777777" w:rsidR="00BD6E6F" w:rsidRPr="00DE7A04" w:rsidRDefault="00BD6E6F" w:rsidP="00BD6E6F">
      <w:pPr>
        <w:rPr>
          <w:rFonts w:cstheme="minorHAnsi"/>
        </w:rPr>
      </w:pPr>
    </w:p>
    <w:p w14:paraId="25657EE8" w14:textId="77777777" w:rsidR="00BD6E6F" w:rsidRPr="00DE7A04" w:rsidRDefault="00BD6E6F" w:rsidP="00BD6E6F">
      <w:pPr>
        <w:pStyle w:val="ListParagraph"/>
        <w:numPr>
          <w:ilvl w:val="0"/>
          <w:numId w:val="14"/>
        </w:numPr>
        <w:rPr>
          <w:rFonts w:cstheme="minorHAnsi"/>
        </w:rPr>
      </w:pPr>
      <w:r w:rsidRPr="00DE7A04">
        <w:rPr>
          <w:rFonts w:cstheme="minorHAnsi"/>
        </w:rPr>
        <w:lastRenderedPageBreak/>
        <w:t>For requesting money, Click on “Money Request”.</w:t>
      </w:r>
    </w:p>
    <w:p w14:paraId="41C25A61" w14:textId="77777777" w:rsidR="00BD6E6F" w:rsidRPr="00DE7A04" w:rsidRDefault="00BD6E6F" w:rsidP="00BD6E6F">
      <w:pPr>
        <w:pStyle w:val="ListParagraph"/>
        <w:numPr>
          <w:ilvl w:val="1"/>
          <w:numId w:val="14"/>
        </w:numPr>
        <w:rPr>
          <w:rFonts w:cstheme="minorHAnsi"/>
        </w:rPr>
      </w:pPr>
      <w:r w:rsidRPr="00DE7A04">
        <w:rPr>
          <w:rFonts w:cstheme="minorHAnsi"/>
        </w:rPr>
        <w:t>Enter the receiver VPI. The system will automatically check the validation of the entered receiver VPI, else it will ask the user to enter the correct receiver VPI.</w:t>
      </w:r>
    </w:p>
    <w:p w14:paraId="58121BBF" w14:textId="77777777" w:rsidR="00BD6E6F" w:rsidRPr="00DE7A04" w:rsidRDefault="00BD6E6F" w:rsidP="00BD6E6F">
      <w:pPr>
        <w:pStyle w:val="ListParagraph"/>
        <w:numPr>
          <w:ilvl w:val="1"/>
          <w:numId w:val="14"/>
        </w:numPr>
        <w:rPr>
          <w:rFonts w:cstheme="minorHAnsi"/>
        </w:rPr>
      </w:pPr>
      <w:r w:rsidRPr="00DE7A04">
        <w:rPr>
          <w:rFonts w:cstheme="minorHAnsi"/>
        </w:rPr>
        <w:t>Enter the amount of the transaction. Here system will check whether the amount is less than the current balance.</w:t>
      </w:r>
    </w:p>
    <w:p w14:paraId="49BF466D" w14:textId="77777777" w:rsidR="00BD6E6F" w:rsidRPr="00DE7A04" w:rsidRDefault="00BD6E6F" w:rsidP="00BD6E6F">
      <w:pPr>
        <w:pStyle w:val="ListParagraph"/>
        <w:numPr>
          <w:ilvl w:val="1"/>
          <w:numId w:val="14"/>
        </w:numPr>
        <w:rPr>
          <w:rFonts w:cstheme="minorHAnsi"/>
        </w:rPr>
      </w:pPr>
      <w:r w:rsidRPr="00DE7A04">
        <w:rPr>
          <w:rFonts w:cstheme="minorHAnsi"/>
        </w:rPr>
        <w:t>Enter remarks of the transaction for logging.</w:t>
      </w:r>
    </w:p>
    <w:p w14:paraId="49FDADD8" w14:textId="77777777" w:rsidR="00BD6E6F" w:rsidRPr="00DE7A04" w:rsidRDefault="00BD6E6F" w:rsidP="00BD6E6F">
      <w:pPr>
        <w:pStyle w:val="ListParagraph"/>
        <w:numPr>
          <w:ilvl w:val="1"/>
          <w:numId w:val="14"/>
        </w:numPr>
        <w:rPr>
          <w:rFonts w:cstheme="minorHAnsi"/>
        </w:rPr>
      </w:pPr>
      <w:r w:rsidRPr="00DE7A04">
        <w:rPr>
          <w:rFonts w:cstheme="minorHAnsi"/>
        </w:rPr>
        <w:t>To proceed with the transaction, click on “Confirm”.</w:t>
      </w:r>
    </w:p>
    <w:p w14:paraId="2403270A" w14:textId="77777777" w:rsidR="00BD6E6F" w:rsidRPr="00DE7A04" w:rsidRDefault="00BD6E6F" w:rsidP="00BD6E6F">
      <w:pPr>
        <w:pStyle w:val="ListParagraph"/>
        <w:jc w:val="center"/>
        <w:rPr>
          <w:rFonts w:cstheme="minorHAnsi"/>
        </w:rPr>
      </w:pPr>
      <w:r w:rsidRPr="00DE7A04">
        <w:rPr>
          <w:rFonts w:cstheme="minorHAnsi"/>
          <w:noProof/>
        </w:rPr>
        <w:drawing>
          <wp:inline distT="0" distB="0" distL="0" distR="0" wp14:anchorId="1AA76D9F" wp14:editId="24252855">
            <wp:extent cx="2247900" cy="3131391"/>
            <wp:effectExtent l="0" t="0" r="0" b="0"/>
            <wp:docPr id="215724206" name="Picture 21572420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4206" name="Picture 1" descr="A screenshot of a phone&#10;&#10;Description automatically generated"/>
                    <pic:cNvPicPr/>
                  </pic:nvPicPr>
                  <pic:blipFill>
                    <a:blip r:embed="rId26"/>
                    <a:stretch>
                      <a:fillRect/>
                    </a:stretch>
                  </pic:blipFill>
                  <pic:spPr>
                    <a:xfrm>
                      <a:off x="0" y="0"/>
                      <a:ext cx="2249785" cy="3134017"/>
                    </a:xfrm>
                    <a:prstGeom prst="rect">
                      <a:avLst/>
                    </a:prstGeom>
                  </pic:spPr>
                </pic:pic>
              </a:graphicData>
            </a:graphic>
          </wp:inline>
        </w:drawing>
      </w:r>
    </w:p>
    <w:p w14:paraId="27FD6FDE" w14:textId="77777777" w:rsidR="00BD6E6F" w:rsidRPr="00DE7A04" w:rsidRDefault="00BD6E6F" w:rsidP="00BD6E6F">
      <w:pPr>
        <w:pStyle w:val="ListParagraph"/>
        <w:rPr>
          <w:rFonts w:cstheme="minorHAnsi"/>
        </w:rPr>
      </w:pPr>
    </w:p>
    <w:p w14:paraId="40B96B32" w14:textId="77777777" w:rsidR="00BD6E6F" w:rsidRPr="00DE7A04" w:rsidRDefault="00BD6E6F" w:rsidP="00BD6E6F">
      <w:pPr>
        <w:pStyle w:val="ListParagraph"/>
        <w:numPr>
          <w:ilvl w:val="0"/>
          <w:numId w:val="14"/>
        </w:numPr>
        <w:rPr>
          <w:rFonts w:cstheme="minorHAnsi"/>
        </w:rPr>
      </w:pPr>
      <w:r w:rsidRPr="00DE7A04">
        <w:rPr>
          <w:rFonts w:cstheme="minorHAnsi"/>
        </w:rPr>
        <w:t xml:space="preserve">You will get an acknowledgement of the request with message “ </w:t>
      </w:r>
    </w:p>
    <w:p w14:paraId="7B45DE3A" w14:textId="245224F3" w:rsidR="00BD6E6F" w:rsidRPr="00DE7A04" w:rsidRDefault="00BD6E6F" w:rsidP="00BD6E6F">
      <w:pPr>
        <w:rPr>
          <w:rFonts w:cstheme="minorHAnsi"/>
        </w:rPr>
      </w:pPr>
      <w:r w:rsidRPr="00DE7A04">
        <w:rPr>
          <w:rFonts w:cstheme="minorHAnsi"/>
          <w:noProof/>
        </w:rPr>
        <w:drawing>
          <wp:inline distT="0" distB="0" distL="0" distR="0" wp14:anchorId="408907DD" wp14:editId="63FF91F5">
            <wp:extent cx="2114550" cy="3324746"/>
            <wp:effectExtent l="0" t="0" r="0" b="9525"/>
            <wp:docPr id="1302803715" name="Picture 13028037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3715" name="Picture 1" descr="A screen shot of a phone&#10;&#10;Description automatically generated"/>
                    <pic:cNvPicPr/>
                  </pic:nvPicPr>
                  <pic:blipFill>
                    <a:blip r:embed="rId27"/>
                    <a:stretch>
                      <a:fillRect/>
                    </a:stretch>
                  </pic:blipFill>
                  <pic:spPr>
                    <a:xfrm>
                      <a:off x="0" y="0"/>
                      <a:ext cx="2132641" cy="3353191"/>
                    </a:xfrm>
                    <a:prstGeom prst="rect">
                      <a:avLst/>
                    </a:prstGeom>
                  </pic:spPr>
                </pic:pic>
              </a:graphicData>
            </a:graphic>
          </wp:inline>
        </w:drawing>
      </w:r>
    </w:p>
    <w:p w14:paraId="48F80CA4" w14:textId="77777777" w:rsidR="00BD6E6F" w:rsidRPr="00DE7A04" w:rsidRDefault="00BD6E6F" w:rsidP="00BD5EB7">
      <w:pPr>
        <w:rPr>
          <w:rFonts w:cstheme="minorHAnsi"/>
        </w:rPr>
      </w:pPr>
    </w:p>
    <w:p w14:paraId="56E910E8" w14:textId="41DA6306" w:rsidR="00BD6E6F" w:rsidRPr="00DE7A04" w:rsidRDefault="00BD6E6F" w:rsidP="00BD6E6F">
      <w:pPr>
        <w:pStyle w:val="Heading1"/>
        <w:rPr>
          <w:rFonts w:asciiTheme="minorHAnsi" w:hAnsiTheme="minorHAnsi" w:cstheme="minorHAnsi"/>
        </w:rPr>
      </w:pPr>
      <w:bookmarkStart w:id="40" w:name="_Toc151054182"/>
      <w:bookmarkStart w:id="41" w:name="_Toc152866991"/>
      <w:r w:rsidRPr="00DE7A04">
        <w:rPr>
          <w:rFonts w:asciiTheme="minorHAnsi" w:hAnsiTheme="minorHAnsi" w:cstheme="minorHAnsi"/>
        </w:rPr>
        <w:lastRenderedPageBreak/>
        <w:t>DATABASE DESIGN</w:t>
      </w:r>
      <w:bookmarkEnd w:id="41"/>
      <w:r w:rsidRPr="00DE7A04">
        <w:rPr>
          <w:rFonts w:asciiTheme="minorHAnsi" w:hAnsiTheme="minorHAnsi" w:cstheme="minorHAnsi"/>
        </w:rPr>
        <w:t xml:space="preserve"> </w:t>
      </w:r>
    </w:p>
    <w:p w14:paraId="06E2CA81" w14:textId="499E3F23" w:rsidR="00BD5EB7" w:rsidRPr="00DE7A04" w:rsidRDefault="00BD5EB7" w:rsidP="00BD6E6F">
      <w:pPr>
        <w:pStyle w:val="Heading2"/>
        <w:rPr>
          <w:rFonts w:asciiTheme="minorHAnsi" w:hAnsiTheme="minorHAnsi" w:cstheme="minorHAnsi"/>
        </w:rPr>
      </w:pPr>
      <w:bookmarkStart w:id="42" w:name="_Toc152866992"/>
      <w:r w:rsidRPr="00DE7A04">
        <w:rPr>
          <w:rFonts w:asciiTheme="minorHAnsi" w:hAnsiTheme="minorHAnsi" w:cstheme="minorHAnsi"/>
        </w:rPr>
        <w:t>DATA ELEMENTS &amp; DEFINITION</w:t>
      </w:r>
      <w:bookmarkEnd w:id="40"/>
      <w:bookmarkEnd w:id="42"/>
    </w:p>
    <w:tbl>
      <w:tblPr>
        <w:tblStyle w:val="GridTable4"/>
        <w:tblW w:w="0" w:type="auto"/>
        <w:tblLook w:val="04A0" w:firstRow="1" w:lastRow="0" w:firstColumn="1" w:lastColumn="0" w:noHBand="0" w:noVBand="1"/>
      </w:tblPr>
      <w:tblGrid>
        <w:gridCol w:w="1572"/>
        <w:gridCol w:w="1908"/>
      </w:tblGrid>
      <w:tr w:rsidR="00BD5EB7" w:rsidRPr="00DE7A04" w14:paraId="43E0201F" w14:textId="77777777" w:rsidTr="007968A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480" w:type="dxa"/>
            <w:gridSpan w:val="2"/>
          </w:tcPr>
          <w:p w14:paraId="457F68B1" w14:textId="77777777" w:rsidR="00BD5EB7" w:rsidRPr="00DE7A04" w:rsidRDefault="00BD5EB7" w:rsidP="007968AE">
            <w:pPr>
              <w:pStyle w:val="paragraph"/>
              <w:spacing w:before="0" w:beforeAutospacing="0" w:after="0" w:afterAutospacing="0"/>
              <w:textAlignment w:val="baseline"/>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U</w:t>
            </w:r>
            <w:r w:rsidRPr="00DE7A04">
              <w:rPr>
                <w:rStyle w:val="normaltextrun"/>
                <w:rFonts w:asciiTheme="minorHAnsi" w:hAnsiTheme="minorHAnsi" w:cstheme="minorHAnsi"/>
                <w:lang w:val="en-US"/>
              </w:rPr>
              <w:t>sers Table</w:t>
            </w:r>
          </w:p>
        </w:tc>
      </w:tr>
      <w:tr w:rsidR="00BD5EB7" w:rsidRPr="00DE7A04" w14:paraId="2DB09E9C" w14:textId="77777777" w:rsidTr="007968AE">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572" w:type="dxa"/>
          </w:tcPr>
          <w:p w14:paraId="083D2C97" w14:textId="77777777" w:rsidR="00BD5EB7" w:rsidRPr="00DE7A04" w:rsidRDefault="00BD5EB7" w:rsidP="007968AE">
            <w:pPr>
              <w:pStyle w:val="paragraph"/>
              <w:spacing w:before="0" w:beforeAutospacing="0" w:after="0" w:afterAutospacing="0"/>
              <w:textAlignment w:val="baseline"/>
              <w:rPr>
                <w:rStyle w:val="normaltextrun"/>
                <w:rFonts w:asciiTheme="minorHAnsi" w:hAnsiTheme="minorHAnsi" w:cstheme="minorHAnsi"/>
                <w:b w:val="0"/>
                <w:bCs w:val="0"/>
                <w:sz w:val="22"/>
                <w:szCs w:val="22"/>
                <w:lang w:val="en-US"/>
              </w:rPr>
            </w:pPr>
            <w:r w:rsidRPr="00DE7A04">
              <w:rPr>
                <w:rStyle w:val="normaltextrun"/>
                <w:rFonts w:asciiTheme="minorHAnsi" w:hAnsiTheme="minorHAnsi" w:cstheme="minorHAnsi"/>
                <w:b w:val="0"/>
                <w:bCs w:val="0"/>
                <w:sz w:val="22"/>
                <w:szCs w:val="22"/>
                <w:lang w:val="en-US"/>
              </w:rPr>
              <w:t xml:space="preserve">UserID </w:t>
            </w:r>
            <w:r w:rsidRPr="00DE7A04">
              <w:rPr>
                <w:rStyle w:val="normaltextrun"/>
                <w:rFonts w:asciiTheme="minorHAnsi" w:hAnsiTheme="minorHAnsi" w:cstheme="minorHAnsi"/>
                <w:color w:val="B20000"/>
                <w:sz w:val="22"/>
                <w:szCs w:val="22"/>
                <w:lang w:val="en-US"/>
              </w:rPr>
              <w:t>(</w:t>
            </w:r>
            <w:r w:rsidRPr="00DE7A04">
              <w:rPr>
                <w:rStyle w:val="normaltextrun"/>
                <w:rFonts w:asciiTheme="minorHAnsi" w:hAnsiTheme="minorHAnsi" w:cstheme="minorHAnsi"/>
                <w:color w:val="B20000"/>
                <w:lang w:val="en-US"/>
              </w:rPr>
              <w:t>PK)</w:t>
            </w:r>
          </w:p>
        </w:tc>
        <w:tc>
          <w:tcPr>
            <w:tcW w:w="1908" w:type="dxa"/>
          </w:tcPr>
          <w:p w14:paraId="2DE462D7" w14:textId="69EC7E48" w:rsidR="00BD5EB7" w:rsidRPr="00DE7A04" w:rsidRDefault="00CF2124"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24)</w:t>
            </w:r>
          </w:p>
        </w:tc>
      </w:tr>
      <w:tr w:rsidR="00BD5EB7" w:rsidRPr="00DE7A04" w14:paraId="065BE350" w14:textId="77777777" w:rsidTr="007968AE">
        <w:trPr>
          <w:trHeight w:val="280"/>
        </w:trPr>
        <w:tc>
          <w:tcPr>
            <w:cnfStyle w:val="001000000000" w:firstRow="0" w:lastRow="0" w:firstColumn="1" w:lastColumn="0" w:oddVBand="0" w:evenVBand="0" w:oddHBand="0" w:evenHBand="0" w:firstRowFirstColumn="0" w:firstRowLastColumn="0" w:lastRowFirstColumn="0" w:lastRowLastColumn="0"/>
            <w:tcW w:w="1572" w:type="dxa"/>
          </w:tcPr>
          <w:p w14:paraId="6BC18B9B"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Password</w:t>
            </w:r>
            <w:r w:rsidRPr="00DE7A04">
              <w:rPr>
                <w:rStyle w:val="eop"/>
                <w:rFonts w:asciiTheme="minorHAnsi" w:hAnsiTheme="minorHAnsi" w:cstheme="minorHAnsi"/>
                <w:b w:val="0"/>
                <w:bCs w:val="0"/>
                <w:sz w:val="22"/>
                <w:szCs w:val="22"/>
              </w:rPr>
              <w:t> </w:t>
            </w:r>
          </w:p>
        </w:tc>
        <w:tc>
          <w:tcPr>
            <w:tcW w:w="1908" w:type="dxa"/>
          </w:tcPr>
          <w:p w14:paraId="7B159757" w14:textId="2A99B9DB" w:rsidR="00BD5EB7" w:rsidRPr="00DE7A04" w:rsidRDefault="00CF2124"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64)</w:t>
            </w:r>
          </w:p>
        </w:tc>
      </w:tr>
      <w:tr w:rsidR="00BD5EB7" w:rsidRPr="00DE7A04" w14:paraId="37A7917B" w14:textId="77777777" w:rsidTr="007968AE">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572" w:type="dxa"/>
          </w:tcPr>
          <w:p w14:paraId="0E2C2D89"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FirstName</w:t>
            </w:r>
            <w:r w:rsidRPr="00DE7A04">
              <w:rPr>
                <w:rStyle w:val="eop"/>
                <w:rFonts w:asciiTheme="minorHAnsi" w:hAnsiTheme="minorHAnsi" w:cstheme="minorHAnsi"/>
                <w:b w:val="0"/>
                <w:bCs w:val="0"/>
                <w:sz w:val="22"/>
                <w:szCs w:val="22"/>
              </w:rPr>
              <w:t> </w:t>
            </w:r>
          </w:p>
        </w:tc>
        <w:tc>
          <w:tcPr>
            <w:tcW w:w="1908" w:type="dxa"/>
          </w:tcPr>
          <w:p w14:paraId="4FDBA075" w14:textId="260941AA" w:rsidR="00BD5EB7" w:rsidRPr="00DE7A04" w:rsidRDefault="00CF2124"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50)</w:t>
            </w:r>
          </w:p>
        </w:tc>
      </w:tr>
      <w:tr w:rsidR="00BD5EB7" w:rsidRPr="00DE7A04" w14:paraId="7306D046" w14:textId="77777777" w:rsidTr="007968AE">
        <w:trPr>
          <w:trHeight w:val="280"/>
        </w:trPr>
        <w:tc>
          <w:tcPr>
            <w:cnfStyle w:val="001000000000" w:firstRow="0" w:lastRow="0" w:firstColumn="1" w:lastColumn="0" w:oddVBand="0" w:evenVBand="0" w:oddHBand="0" w:evenHBand="0" w:firstRowFirstColumn="0" w:firstRowLastColumn="0" w:lastRowFirstColumn="0" w:lastRowLastColumn="0"/>
            <w:tcW w:w="1572" w:type="dxa"/>
          </w:tcPr>
          <w:p w14:paraId="3284E185"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LastName</w:t>
            </w:r>
            <w:r w:rsidRPr="00DE7A04">
              <w:rPr>
                <w:rStyle w:val="eop"/>
                <w:rFonts w:asciiTheme="minorHAnsi" w:hAnsiTheme="minorHAnsi" w:cstheme="minorHAnsi"/>
                <w:b w:val="0"/>
                <w:bCs w:val="0"/>
                <w:sz w:val="22"/>
                <w:szCs w:val="22"/>
              </w:rPr>
              <w:t> </w:t>
            </w:r>
          </w:p>
        </w:tc>
        <w:tc>
          <w:tcPr>
            <w:tcW w:w="1908" w:type="dxa"/>
          </w:tcPr>
          <w:p w14:paraId="2ECC69E2" w14:textId="78FC5E74" w:rsidR="00BD5EB7" w:rsidRPr="00DE7A04" w:rsidRDefault="00CF2124"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50)</w:t>
            </w:r>
          </w:p>
        </w:tc>
      </w:tr>
      <w:tr w:rsidR="00BD5EB7" w:rsidRPr="00DE7A04" w14:paraId="2B30C1E9" w14:textId="77777777" w:rsidTr="007968AE">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572" w:type="dxa"/>
          </w:tcPr>
          <w:p w14:paraId="67711114"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Email</w:t>
            </w:r>
            <w:r w:rsidRPr="00DE7A04">
              <w:rPr>
                <w:rStyle w:val="eop"/>
                <w:rFonts w:asciiTheme="minorHAnsi" w:hAnsiTheme="minorHAnsi" w:cstheme="minorHAnsi"/>
                <w:b w:val="0"/>
                <w:bCs w:val="0"/>
                <w:sz w:val="22"/>
                <w:szCs w:val="22"/>
              </w:rPr>
              <w:t> </w:t>
            </w:r>
          </w:p>
        </w:tc>
        <w:tc>
          <w:tcPr>
            <w:tcW w:w="1908" w:type="dxa"/>
          </w:tcPr>
          <w:p w14:paraId="77A90BA5" w14:textId="2D2A1B02" w:rsidR="00BD5EB7" w:rsidRPr="00DE7A04" w:rsidRDefault="00CF2124"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320)</w:t>
            </w:r>
          </w:p>
        </w:tc>
      </w:tr>
      <w:tr w:rsidR="00BD5EB7" w:rsidRPr="00DE7A04" w14:paraId="1625690D" w14:textId="77777777" w:rsidTr="007968AE">
        <w:trPr>
          <w:trHeight w:val="280"/>
        </w:trPr>
        <w:tc>
          <w:tcPr>
            <w:cnfStyle w:val="001000000000" w:firstRow="0" w:lastRow="0" w:firstColumn="1" w:lastColumn="0" w:oddVBand="0" w:evenVBand="0" w:oddHBand="0" w:evenHBand="0" w:firstRowFirstColumn="0" w:firstRowLastColumn="0" w:lastRowFirstColumn="0" w:lastRowLastColumn="0"/>
            <w:tcW w:w="1572" w:type="dxa"/>
          </w:tcPr>
          <w:p w14:paraId="088BE2FC"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PhoneNumber</w:t>
            </w:r>
            <w:r w:rsidRPr="00DE7A04">
              <w:rPr>
                <w:rStyle w:val="eop"/>
                <w:rFonts w:asciiTheme="minorHAnsi" w:hAnsiTheme="minorHAnsi" w:cstheme="minorHAnsi"/>
                <w:b w:val="0"/>
                <w:bCs w:val="0"/>
                <w:sz w:val="22"/>
                <w:szCs w:val="22"/>
              </w:rPr>
              <w:t> </w:t>
            </w:r>
          </w:p>
        </w:tc>
        <w:tc>
          <w:tcPr>
            <w:tcW w:w="1908" w:type="dxa"/>
          </w:tcPr>
          <w:p w14:paraId="798FA121" w14:textId="77777777" w:rsidR="00BD5EB7" w:rsidRPr="00DE7A04" w:rsidRDefault="00BD5EB7"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Int</w:t>
            </w:r>
          </w:p>
        </w:tc>
      </w:tr>
      <w:tr w:rsidR="00BD5EB7" w:rsidRPr="00DE7A04" w14:paraId="54FE68D2" w14:textId="77777777" w:rsidTr="007968A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72" w:type="dxa"/>
          </w:tcPr>
          <w:p w14:paraId="343BC727"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Date of Birth</w:t>
            </w:r>
            <w:r w:rsidRPr="00DE7A04">
              <w:rPr>
                <w:rStyle w:val="eop"/>
                <w:rFonts w:asciiTheme="minorHAnsi" w:hAnsiTheme="minorHAnsi" w:cstheme="minorHAnsi"/>
                <w:b w:val="0"/>
                <w:bCs w:val="0"/>
                <w:sz w:val="22"/>
                <w:szCs w:val="22"/>
              </w:rPr>
              <w:t> </w:t>
            </w:r>
          </w:p>
        </w:tc>
        <w:tc>
          <w:tcPr>
            <w:tcW w:w="1908" w:type="dxa"/>
          </w:tcPr>
          <w:p w14:paraId="7453FC2E" w14:textId="77777777" w:rsidR="00BD5EB7" w:rsidRPr="00DE7A04" w:rsidRDefault="00BD5EB7"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Date</w:t>
            </w:r>
          </w:p>
        </w:tc>
      </w:tr>
      <w:tr w:rsidR="00BD5EB7" w:rsidRPr="00DE7A04" w14:paraId="5A4ED429" w14:textId="77777777" w:rsidTr="007968AE">
        <w:trPr>
          <w:trHeight w:val="264"/>
        </w:trPr>
        <w:tc>
          <w:tcPr>
            <w:cnfStyle w:val="001000000000" w:firstRow="0" w:lastRow="0" w:firstColumn="1" w:lastColumn="0" w:oddVBand="0" w:evenVBand="0" w:oddHBand="0" w:evenHBand="0" w:firstRowFirstColumn="0" w:firstRowLastColumn="0" w:lastRowFirstColumn="0" w:lastRowLastColumn="0"/>
            <w:tcW w:w="1572" w:type="dxa"/>
          </w:tcPr>
          <w:p w14:paraId="3F0820B9"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Address</w:t>
            </w:r>
            <w:r w:rsidRPr="00DE7A04">
              <w:rPr>
                <w:rStyle w:val="eop"/>
                <w:rFonts w:asciiTheme="minorHAnsi" w:hAnsiTheme="minorHAnsi" w:cstheme="minorHAnsi"/>
                <w:b w:val="0"/>
                <w:bCs w:val="0"/>
                <w:sz w:val="22"/>
                <w:szCs w:val="22"/>
              </w:rPr>
              <w:t> </w:t>
            </w:r>
          </w:p>
        </w:tc>
        <w:tc>
          <w:tcPr>
            <w:tcW w:w="1908" w:type="dxa"/>
          </w:tcPr>
          <w:p w14:paraId="35DC2A48" w14:textId="77777777" w:rsidR="00BD5EB7" w:rsidRPr="00DE7A04" w:rsidRDefault="00BD5EB7"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Text</w:t>
            </w:r>
          </w:p>
        </w:tc>
      </w:tr>
      <w:tr w:rsidR="00BD5EB7" w:rsidRPr="00DE7A04" w14:paraId="31A16153" w14:textId="77777777" w:rsidTr="007968AE">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572" w:type="dxa"/>
          </w:tcPr>
          <w:p w14:paraId="1D2E1817"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DateCreated</w:t>
            </w:r>
            <w:r w:rsidRPr="00DE7A04">
              <w:rPr>
                <w:rStyle w:val="eop"/>
                <w:rFonts w:asciiTheme="minorHAnsi" w:hAnsiTheme="minorHAnsi" w:cstheme="minorHAnsi"/>
                <w:b w:val="0"/>
                <w:bCs w:val="0"/>
                <w:sz w:val="22"/>
                <w:szCs w:val="22"/>
              </w:rPr>
              <w:t> </w:t>
            </w:r>
          </w:p>
        </w:tc>
        <w:tc>
          <w:tcPr>
            <w:tcW w:w="1908" w:type="dxa"/>
          </w:tcPr>
          <w:p w14:paraId="0C5EF31D" w14:textId="77777777" w:rsidR="00BD5EB7" w:rsidRPr="00DE7A04" w:rsidRDefault="00BD5EB7"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DateTime</w:t>
            </w:r>
          </w:p>
        </w:tc>
      </w:tr>
    </w:tbl>
    <w:p w14:paraId="171F7310" w14:textId="77777777" w:rsidR="00BD5EB7" w:rsidRPr="00DE7A04" w:rsidRDefault="00BD5EB7" w:rsidP="00BD5EB7">
      <w:pPr>
        <w:rPr>
          <w:rFonts w:cstheme="minorHAnsi"/>
        </w:rPr>
      </w:pPr>
    </w:p>
    <w:p w14:paraId="2C8DF259" w14:textId="77777777" w:rsidR="00BD5EB7" w:rsidRPr="00DE7A04" w:rsidRDefault="00BD5EB7" w:rsidP="00BD5EB7">
      <w:pPr>
        <w:spacing w:after="0"/>
        <w:rPr>
          <w:rFonts w:cstheme="minorHAnsi"/>
          <w:b/>
          <w:bCs/>
        </w:rPr>
      </w:pPr>
      <w:r w:rsidRPr="00DE7A04">
        <w:rPr>
          <w:rFonts w:cstheme="minorHAnsi"/>
          <w:b/>
          <w:bCs/>
        </w:rPr>
        <w:t>Users.UserID</w:t>
      </w:r>
    </w:p>
    <w:tbl>
      <w:tblPr>
        <w:tblStyle w:val="TableGrid"/>
        <w:tblW w:w="9599" w:type="dxa"/>
        <w:tblLook w:val="04A0" w:firstRow="1" w:lastRow="0" w:firstColumn="1" w:lastColumn="0" w:noHBand="0" w:noVBand="1"/>
      </w:tblPr>
      <w:tblGrid>
        <w:gridCol w:w="3013"/>
        <w:gridCol w:w="6586"/>
      </w:tblGrid>
      <w:tr w:rsidR="00BD5EB7" w:rsidRPr="00DE7A04" w14:paraId="7C01EDE9" w14:textId="77777777" w:rsidTr="009C118A">
        <w:trPr>
          <w:trHeight w:val="314"/>
        </w:trPr>
        <w:tc>
          <w:tcPr>
            <w:tcW w:w="3013" w:type="dxa"/>
          </w:tcPr>
          <w:p w14:paraId="5C970963" w14:textId="77777777" w:rsidR="00BD5EB7" w:rsidRPr="00DE7A04" w:rsidRDefault="00BD5EB7" w:rsidP="007968AE">
            <w:pPr>
              <w:rPr>
                <w:rFonts w:cstheme="minorHAnsi"/>
              </w:rPr>
            </w:pPr>
            <w:r w:rsidRPr="00DE7A04">
              <w:rPr>
                <w:rFonts w:cstheme="minorHAnsi"/>
              </w:rPr>
              <w:t>Field Name:</w:t>
            </w:r>
          </w:p>
        </w:tc>
        <w:tc>
          <w:tcPr>
            <w:tcW w:w="6586" w:type="dxa"/>
          </w:tcPr>
          <w:p w14:paraId="294FF8A0" w14:textId="77777777" w:rsidR="00BD5EB7" w:rsidRPr="00DE7A04" w:rsidRDefault="00BD5EB7" w:rsidP="007968AE">
            <w:pPr>
              <w:rPr>
                <w:rFonts w:cstheme="minorHAnsi"/>
              </w:rPr>
            </w:pPr>
            <w:r w:rsidRPr="00DE7A04">
              <w:rPr>
                <w:rFonts w:cstheme="minorHAnsi"/>
              </w:rPr>
              <w:t>UserID</w:t>
            </w:r>
          </w:p>
        </w:tc>
      </w:tr>
      <w:tr w:rsidR="00BD5EB7" w:rsidRPr="00DE7A04" w14:paraId="28E4F4C6" w14:textId="77777777" w:rsidTr="009C118A">
        <w:trPr>
          <w:trHeight w:val="314"/>
        </w:trPr>
        <w:tc>
          <w:tcPr>
            <w:tcW w:w="3013" w:type="dxa"/>
          </w:tcPr>
          <w:p w14:paraId="7110F10A" w14:textId="77777777" w:rsidR="00BD5EB7" w:rsidRPr="00DE7A04" w:rsidRDefault="00BD5EB7" w:rsidP="007968AE">
            <w:pPr>
              <w:rPr>
                <w:rFonts w:cstheme="minorHAnsi"/>
              </w:rPr>
            </w:pPr>
            <w:r w:rsidRPr="00DE7A04">
              <w:rPr>
                <w:rFonts w:cstheme="minorHAnsi"/>
              </w:rPr>
              <w:t>DataType</w:t>
            </w:r>
          </w:p>
        </w:tc>
        <w:tc>
          <w:tcPr>
            <w:tcW w:w="6586" w:type="dxa"/>
          </w:tcPr>
          <w:p w14:paraId="31FBEDF7" w14:textId="77777777" w:rsidR="00BD5EB7" w:rsidRPr="00DE7A04" w:rsidRDefault="00BD5EB7" w:rsidP="007968AE">
            <w:pPr>
              <w:rPr>
                <w:rFonts w:cstheme="minorHAnsi"/>
              </w:rPr>
            </w:pPr>
            <w:r w:rsidRPr="00DE7A04">
              <w:rPr>
                <w:rFonts w:cstheme="minorHAnsi"/>
              </w:rPr>
              <w:t>VarChar</w:t>
            </w:r>
          </w:p>
        </w:tc>
      </w:tr>
      <w:tr w:rsidR="00BD5EB7" w:rsidRPr="00DE7A04" w14:paraId="467697A9" w14:textId="77777777" w:rsidTr="009C118A">
        <w:trPr>
          <w:trHeight w:val="297"/>
        </w:trPr>
        <w:tc>
          <w:tcPr>
            <w:tcW w:w="3013" w:type="dxa"/>
          </w:tcPr>
          <w:p w14:paraId="728F13D0" w14:textId="77777777" w:rsidR="00BD5EB7" w:rsidRPr="00DE7A04" w:rsidRDefault="00BD5EB7" w:rsidP="007968AE">
            <w:pPr>
              <w:rPr>
                <w:rFonts w:cstheme="minorHAnsi"/>
              </w:rPr>
            </w:pPr>
            <w:r w:rsidRPr="00DE7A04">
              <w:rPr>
                <w:rFonts w:cstheme="minorHAnsi"/>
              </w:rPr>
              <w:t>Length:</w:t>
            </w:r>
          </w:p>
        </w:tc>
        <w:tc>
          <w:tcPr>
            <w:tcW w:w="6586" w:type="dxa"/>
          </w:tcPr>
          <w:p w14:paraId="75F80221" w14:textId="77777777" w:rsidR="00BD5EB7" w:rsidRPr="00DE7A04" w:rsidRDefault="00BD5EB7" w:rsidP="007968AE">
            <w:pPr>
              <w:rPr>
                <w:rFonts w:cstheme="minorHAnsi"/>
              </w:rPr>
            </w:pPr>
            <w:r w:rsidRPr="00DE7A04">
              <w:rPr>
                <w:rFonts w:cstheme="minorHAnsi"/>
              </w:rPr>
              <w:t>24</w:t>
            </w:r>
          </w:p>
        </w:tc>
      </w:tr>
      <w:tr w:rsidR="00BD5EB7" w:rsidRPr="00DE7A04" w14:paraId="0C0072E5" w14:textId="77777777" w:rsidTr="009C118A">
        <w:trPr>
          <w:trHeight w:val="314"/>
        </w:trPr>
        <w:tc>
          <w:tcPr>
            <w:tcW w:w="3013" w:type="dxa"/>
          </w:tcPr>
          <w:p w14:paraId="4EA508FB" w14:textId="77777777" w:rsidR="00BD5EB7" w:rsidRPr="00DE7A04" w:rsidRDefault="00BD5EB7" w:rsidP="007968AE">
            <w:pPr>
              <w:rPr>
                <w:rFonts w:cstheme="minorHAnsi"/>
              </w:rPr>
            </w:pPr>
            <w:r w:rsidRPr="00DE7A04">
              <w:rPr>
                <w:rFonts w:cstheme="minorHAnsi"/>
              </w:rPr>
              <w:t>Purpose:</w:t>
            </w:r>
          </w:p>
        </w:tc>
        <w:tc>
          <w:tcPr>
            <w:tcW w:w="6586" w:type="dxa"/>
          </w:tcPr>
          <w:p w14:paraId="2C56762D" w14:textId="77777777" w:rsidR="00BD5EB7" w:rsidRPr="00DE7A04" w:rsidRDefault="00BD5EB7" w:rsidP="007968AE">
            <w:pPr>
              <w:rPr>
                <w:rFonts w:cstheme="minorHAnsi"/>
              </w:rPr>
            </w:pPr>
            <w:r w:rsidRPr="00DE7A04">
              <w:rPr>
                <w:rFonts w:cstheme="minorHAnsi"/>
              </w:rPr>
              <w:t>Unique identifier is permanently assigned to each customer</w:t>
            </w:r>
          </w:p>
        </w:tc>
      </w:tr>
      <w:tr w:rsidR="00BD5EB7" w:rsidRPr="00DE7A04" w14:paraId="06F7419F" w14:textId="77777777" w:rsidTr="009C118A">
        <w:trPr>
          <w:trHeight w:val="297"/>
        </w:trPr>
        <w:tc>
          <w:tcPr>
            <w:tcW w:w="3013" w:type="dxa"/>
          </w:tcPr>
          <w:p w14:paraId="084466CE" w14:textId="77777777" w:rsidR="00BD5EB7" w:rsidRPr="00DE7A04" w:rsidRDefault="00BD5EB7" w:rsidP="007968AE">
            <w:pPr>
              <w:rPr>
                <w:rFonts w:cstheme="minorHAnsi"/>
              </w:rPr>
            </w:pPr>
            <w:r w:rsidRPr="00DE7A04">
              <w:rPr>
                <w:rFonts w:cstheme="minorHAnsi"/>
              </w:rPr>
              <w:t>Unit Type:</w:t>
            </w:r>
          </w:p>
        </w:tc>
        <w:tc>
          <w:tcPr>
            <w:tcW w:w="6586" w:type="dxa"/>
          </w:tcPr>
          <w:p w14:paraId="4328955F" w14:textId="77777777" w:rsidR="00BD5EB7" w:rsidRPr="00DE7A04" w:rsidRDefault="00BD5EB7" w:rsidP="007968AE">
            <w:pPr>
              <w:rPr>
                <w:rFonts w:cstheme="minorHAnsi"/>
              </w:rPr>
            </w:pPr>
            <w:r w:rsidRPr="00DE7A04">
              <w:rPr>
                <w:rFonts w:cstheme="minorHAnsi"/>
              </w:rPr>
              <w:t>N/A</w:t>
            </w:r>
          </w:p>
        </w:tc>
      </w:tr>
      <w:tr w:rsidR="00BD5EB7" w:rsidRPr="00DE7A04" w14:paraId="37448C23" w14:textId="77777777" w:rsidTr="009C118A">
        <w:trPr>
          <w:trHeight w:val="314"/>
        </w:trPr>
        <w:tc>
          <w:tcPr>
            <w:tcW w:w="3013" w:type="dxa"/>
          </w:tcPr>
          <w:p w14:paraId="569D17A6" w14:textId="77777777" w:rsidR="00BD5EB7" w:rsidRPr="00DE7A04" w:rsidRDefault="00BD5EB7" w:rsidP="007968AE">
            <w:pPr>
              <w:rPr>
                <w:rFonts w:cstheme="minorHAnsi"/>
              </w:rPr>
            </w:pPr>
            <w:r w:rsidRPr="00DE7A04">
              <w:rPr>
                <w:rFonts w:cstheme="minorHAnsi"/>
              </w:rPr>
              <w:t>Range of Possible Values:</w:t>
            </w:r>
          </w:p>
        </w:tc>
        <w:tc>
          <w:tcPr>
            <w:tcW w:w="6586" w:type="dxa"/>
          </w:tcPr>
          <w:p w14:paraId="63A11F8F" w14:textId="77777777" w:rsidR="00BD5EB7" w:rsidRPr="00DE7A04" w:rsidRDefault="00BD5EB7" w:rsidP="007968AE">
            <w:pPr>
              <w:rPr>
                <w:rFonts w:cstheme="minorHAnsi"/>
              </w:rPr>
            </w:pPr>
            <w:r w:rsidRPr="00DE7A04">
              <w:rPr>
                <w:rFonts w:cstheme="minorHAnsi"/>
              </w:rPr>
              <w:t>Min/Max values</w:t>
            </w:r>
          </w:p>
        </w:tc>
      </w:tr>
      <w:tr w:rsidR="00BD5EB7" w:rsidRPr="00DE7A04" w14:paraId="0ECD6533" w14:textId="77777777" w:rsidTr="009C118A">
        <w:trPr>
          <w:trHeight w:val="297"/>
        </w:trPr>
        <w:tc>
          <w:tcPr>
            <w:tcW w:w="3013" w:type="dxa"/>
          </w:tcPr>
          <w:p w14:paraId="5BC0F6BA" w14:textId="77777777" w:rsidR="00BD5EB7" w:rsidRPr="00DE7A04" w:rsidRDefault="00BD5EB7" w:rsidP="007968AE">
            <w:pPr>
              <w:rPr>
                <w:rFonts w:cstheme="minorHAnsi"/>
              </w:rPr>
            </w:pPr>
            <w:r w:rsidRPr="00DE7A04">
              <w:rPr>
                <w:rFonts w:cstheme="minorHAnsi"/>
              </w:rPr>
              <w:t>Value Explanation:</w:t>
            </w:r>
          </w:p>
        </w:tc>
        <w:tc>
          <w:tcPr>
            <w:tcW w:w="6586" w:type="dxa"/>
          </w:tcPr>
          <w:p w14:paraId="14C61983" w14:textId="77777777" w:rsidR="00BD5EB7" w:rsidRPr="00DE7A04" w:rsidRDefault="00BD5EB7" w:rsidP="007968AE">
            <w:pPr>
              <w:rPr>
                <w:rFonts w:cstheme="minorHAnsi"/>
              </w:rPr>
            </w:pPr>
            <w:r w:rsidRPr="00DE7A04">
              <w:rPr>
                <w:rFonts w:cstheme="minorHAnsi"/>
              </w:rPr>
              <w:t>Values will be alphanumeric</w:t>
            </w:r>
          </w:p>
        </w:tc>
      </w:tr>
      <w:tr w:rsidR="00BD5EB7" w:rsidRPr="00DE7A04" w14:paraId="7CB038C0" w14:textId="77777777" w:rsidTr="009C118A">
        <w:trPr>
          <w:trHeight w:val="297"/>
        </w:trPr>
        <w:tc>
          <w:tcPr>
            <w:tcW w:w="3013" w:type="dxa"/>
          </w:tcPr>
          <w:p w14:paraId="78B00840" w14:textId="77777777" w:rsidR="00BD5EB7" w:rsidRPr="00DE7A04" w:rsidRDefault="00BD5EB7" w:rsidP="007968AE">
            <w:pPr>
              <w:rPr>
                <w:rFonts w:cstheme="minorHAnsi"/>
              </w:rPr>
            </w:pPr>
            <w:r w:rsidRPr="00DE7A04">
              <w:rPr>
                <w:rFonts w:cstheme="minorHAnsi"/>
              </w:rPr>
              <w:t>Sources:</w:t>
            </w:r>
          </w:p>
        </w:tc>
        <w:tc>
          <w:tcPr>
            <w:tcW w:w="6586" w:type="dxa"/>
          </w:tcPr>
          <w:p w14:paraId="14397E55" w14:textId="77777777" w:rsidR="00BD5EB7" w:rsidRPr="00DE7A04" w:rsidRDefault="00BD5EB7" w:rsidP="007968AE">
            <w:pPr>
              <w:rPr>
                <w:rFonts w:cstheme="minorHAnsi"/>
              </w:rPr>
            </w:pPr>
            <w:r w:rsidRPr="00DE7A04">
              <w:rPr>
                <w:rFonts w:cstheme="minorHAnsi"/>
              </w:rPr>
              <w:t>Mobile banking</w:t>
            </w:r>
          </w:p>
        </w:tc>
      </w:tr>
      <w:tr w:rsidR="00BD5EB7" w:rsidRPr="00DE7A04" w14:paraId="6AA6299B" w14:textId="77777777" w:rsidTr="009C118A">
        <w:trPr>
          <w:trHeight w:val="297"/>
        </w:trPr>
        <w:tc>
          <w:tcPr>
            <w:tcW w:w="3013" w:type="dxa"/>
          </w:tcPr>
          <w:p w14:paraId="0F7E0E98" w14:textId="77777777" w:rsidR="00BD5EB7" w:rsidRPr="00DE7A04" w:rsidRDefault="00BD5EB7" w:rsidP="007968AE">
            <w:pPr>
              <w:rPr>
                <w:rFonts w:cstheme="minorHAnsi"/>
              </w:rPr>
            </w:pPr>
            <w:r w:rsidRPr="00DE7A04">
              <w:rPr>
                <w:rFonts w:cstheme="minorHAnsi"/>
              </w:rPr>
              <w:t>Security/privacy Constraints:</w:t>
            </w:r>
          </w:p>
        </w:tc>
        <w:tc>
          <w:tcPr>
            <w:tcW w:w="6586" w:type="dxa"/>
          </w:tcPr>
          <w:p w14:paraId="7202A5F9" w14:textId="77777777" w:rsidR="00BD5EB7" w:rsidRPr="00DE7A04" w:rsidRDefault="00BD5EB7" w:rsidP="007968AE">
            <w:pPr>
              <w:rPr>
                <w:rFonts w:cstheme="minorHAnsi"/>
              </w:rPr>
            </w:pPr>
            <w:r w:rsidRPr="00DE7A04">
              <w:rPr>
                <w:rFonts w:cstheme="minorHAnsi"/>
              </w:rPr>
              <w:t>N/A</w:t>
            </w:r>
          </w:p>
        </w:tc>
      </w:tr>
    </w:tbl>
    <w:p w14:paraId="08367092" w14:textId="77777777" w:rsidR="00F64303" w:rsidRPr="00DE7A04" w:rsidRDefault="00F64303" w:rsidP="00BD5EB7">
      <w:pPr>
        <w:spacing w:after="0"/>
        <w:rPr>
          <w:rFonts w:cstheme="minorHAnsi"/>
          <w:b/>
          <w:bCs/>
        </w:rPr>
      </w:pPr>
    </w:p>
    <w:p w14:paraId="54A9D867" w14:textId="5B0996EE" w:rsidR="00BD5EB7" w:rsidRPr="00DE7A04" w:rsidRDefault="00BD5EB7" w:rsidP="00BD5EB7">
      <w:pPr>
        <w:spacing w:after="0"/>
        <w:rPr>
          <w:rFonts w:cstheme="minorHAnsi"/>
          <w:b/>
          <w:bCs/>
        </w:rPr>
      </w:pPr>
      <w:r w:rsidRPr="00DE7A04">
        <w:rPr>
          <w:rFonts w:cstheme="minorHAnsi"/>
          <w:b/>
          <w:bCs/>
        </w:rPr>
        <w:t>Users.Password</w:t>
      </w:r>
    </w:p>
    <w:tbl>
      <w:tblPr>
        <w:tblStyle w:val="TableGrid"/>
        <w:tblW w:w="9524" w:type="dxa"/>
        <w:tblLook w:val="04A0" w:firstRow="1" w:lastRow="0" w:firstColumn="1" w:lastColumn="0" w:noHBand="0" w:noVBand="1"/>
      </w:tblPr>
      <w:tblGrid>
        <w:gridCol w:w="2989"/>
        <w:gridCol w:w="6535"/>
      </w:tblGrid>
      <w:tr w:rsidR="00BD5EB7" w:rsidRPr="00DE7A04" w14:paraId="0064A43D" w14:textId="77777777" w:rsidTr="009C118A">
        <w:trPr>
          <w:trHeight w:val="302"/>
        </w:trPr>
        <w:tc>
          <w:tcPr>
            <w:tcW w:w="2989" w:type="dxa"/>
          </w:tcPr>
          <w:p w14:paraId="12DFCE99" w14:textId="77777777" w:rsidR="00BD5EB7" w:rsidRPr="00DE7A04" w:rsidRDefault="00BD5EB7" w:rsidP="007968AE">
            <w:pPr>
              <w:rPr>
                <w:rFonts w:cstheme="minorHAnsi"/>
              </w:rPr>
            </w:pPr>
            <w:r w:rsidRPr="00DE7A04">
              <w:rPr>
                <w:rFonts w:cstheme="minorHAnsi"/>
              </w:rPr>
              <w:t>Field Name:</w:t>
            </w:r>
          </w:p>
        </w:tc>
        <w:tc>
          <w:tcPr>
            <w:tcW w:w="6535" w:type="dxa"/>
          </w:tcPr>
          <w:p w14:paraId="2F057BA1" w14:textId="77777777" w:rsidR="00BD5EB7" w:rsidRPr="00DE7A04" w:rsidRDefault="00BD5EB7" w:rsidP="007968AE">
            <w:pPr>
              <w:rPr>
                <w:rFonts w:cstheme="minorHAnsi"/>
              </w:rPr>
            </w:pPr>
            <w:r w:rsidRPr="00DE7A04">
              <w:rPr>
                <w:rFonts w:cstheme="minorHAnsi"/>
              </w:rPr>
              <w:t>Password</w:t>
            </w:r>
          </w:p>
        </w:tc>
      </w:tr>
      <w:tr w:rsidR="00BD5EB7" w:rsidRPr="00DE7A04" w14:paraId="1C64EAD7" w14:textId="77777777" w:rsidTr="009C118A">
        <w:trPr>
          <w:trHeight w:val="302"/>
        </w:trPr>
        <w:tc>
          <w:tcPr>
            <w:tcW w:w="2989" w:type="dxa"/>
          </w:tcPr>
          <w:p w14:paraId="2FFD55FC" w14:textId="77777777" w:rsidR="00BD5EB7" w:rsidRPr="00DE7A04" w:rsidRDefault="00BD5EB7" w:rsidP="007968AE">
            <w:pPr>
              <w:rPr>
                <w:rFonts w:cstheme="minorHAnsi"/>
              </w:rPr>
            </w:pPr>
            <w:r w:rsidRPr="00DE7A04">
              <w:rPr>
                <w:rFonts w:cstheme="minorHAnsi"/>
              </w:rPr>
              <w:t>DataType</w:t>
            </w:r>
          </w:p>
        </w:tc>
        <w:tc>
          <w:tcPr>
            <w:tcW w:w="6535" w:type="dxa"/>
          </w:tcPr>
          <w:p w14:paraId="24D86344" w14:textId="77777777" w:rsidR="00BD5EB7" w:rsidRPr="00DE7A04" w:rsidRDefault="00BD5EB7" w:rsidP="007968AE">
            <w:pPr>
              <w:rPr>
                <w:rFonts w:cstheme="minorHAnsi"/>
              </w:rPr>
            </w:pPr>
            <w:r w:rsidRPr="00DE7A04">
              <w:rPr>
                <w:rFonts w:cstheme="minorHAnsi"/>
              </w:rPr>
              <w:t>VarChar</w:t>
            </w:r>
          </w:p>
        </w:tc>
      </w:tr>
      <w:tr w:rsidR="00BD5EB7" w:rsidRPr="00DE7A04" w14:paraId="2F98EDE1" w14:textId="77777777" w:rsidTr="009C118A">
        <w:trPr>
          <w:trHeight w:val="286"/>
        </w:trPr>
        <w:tc>
          <w:tcPr>
            <w:tcW w:w="2989" w:type="dxa"/>
          </w:tcPr>
          <w:p w14:paraId="66920A5A" w14:textId="77777777" w:rsidR="00BD5EB7" w:rsidRPr="00DE7A04" w:rsidRDefault="00BD5EB7" w:rsidP="007968AE">
            <w:pPr>
              <w:rPr>
                <w:rFonts w:cstheme="minorHAnsi"/>
              </w:rPr>
            </w:pPr>
            <w:r w:rsidRPr="00DE7A04">
              <w:rPr>
                <w:rFonts w:cstheme="minorHAnsi"/>
              </w:rPr>
              <w:t>Length:</w:t>
            </w:r>
          </w:p>
        </w:tc>
        <w:tc>
          <w:tcPr>
            <w:tcW w:w="6535" w:type="dxa"/>
          </w:tcPr>
          <w:p w14:paraId="0BA40D25" w14:textId="77777777" w:rsidR="00BD5EB7" w:rsidRPr="00DE7A04" w:rsidRDefault="00BD5EB7" w:rsidP="007968AE">
            <w:pPr>
              <w:rPr>
                <w:rFonts w:cstheme="minorHAnsi"/>
              </w:rPr>
            </w:pPr>
            <w:r w:rsidRPr="00DE7A04">
              <w:rPr>
                <w:rFonts w:cstheme="minorHAnsi"/>
              </w:rPr>
              <w:t>64</w:t>
            </w:r>
          </w:p>
        </w:tc>
      </w:tr>
      <w:tr w:rsidR="00BD5EB7" w:rsidRPr="00DE7A04" w14:paraId="6698B004" w14:textId="77777777" w:rsidTr="009C118A">
        <w:trPr>
          <w:trHeight w:val="302"/>
        </w:trPr>
        <w:tc>
          <w:tcPr>
            <w:tcW w:w="2989" w:type="dxa"/>
          </w:tcPr>
          <w:p w14:paraId="18EA9560" w14:textId="77777777" w:rsidR="00BD5EB7" w:rsidRPr="00DE7A04" w:rsidRDefault="00BD5EB7" w:rsidP="007968AE">
            <w:pPr>
              <w:rPr>
                <w:rFonts w:cstheme="minorHAnsi"/>
              </w:rPr>
            </w:pPr>
            <w:r w:rsidRPr="00DE7A04">
              <w:rPr>
                <w:rFonts w:cstheme="minorHAnsi"/>
              </w:rPr>
              <w:t>Purpose:</w:t>
            </w:r>
          </w:p>
        </w:tc>
        <w:tc>
          <w:tcPr>
            <w:tcW w:w="6535" w:type="dxa"/>
          </w:tcPr>
          <w:p w14:paraId="7A714609" w14:textId="77777777" w:rsidR="00BD5EB7" w:rsidRPr="00DE7A04" w:rsidRDefault="00BD5EB7" w:rsidP="007968AE">
            <w:pPr>
              <w:rPr>
                <w:rFonts w:cstheme="minorHAnsi"/>
              </w:rPr>
            </w:pPr>
            <w:r w:rsidRPr="00DE7A04">
              <w:rPr>
                <w:rFonts w:cstheme="minorHAnsi"/>
              </w:rPr>
              <w:t xml:space="preserve">Highly secured password integrated with MFA used for login </w:t>
            </w:r>
          </w:p>
        </w:tc>
      </w:tr>
      <w:tr w:rsidR="00BD5EB7" w:rsidRPr="00DE7A04" w14:paraId="1BF96D48" w14:textId="77777777" w:rsidTr="009C118A">
        <w:trPr>
          <w:trHeight w:val="286"/>
        </w:trPr>
        <w:tc>
          <w:tcPr>
            <w:tcW w:w="2989" w:type="dxa"/>
          </w:tcPr>
          <w:p w14:paraId="0AA58743" w14:textId="77777777" w:rsidR="00BD5EB7" w:rsidRPr="00DE7A04" w:rsidRDefault="00BD5EB7" w:rsidP="007968AE">
            <w:pPr>
              <w:rPr>
                <w:rFonts w:cstheme="minorHAnsi"/>
              </w:rPr>
            </w:pPr>
            <w:r w:rsidRPr="00DE7A04">
              <w:rPr>
                <w:rFonts w:cstheme="minorHAnsi"/>
              </w:rPr>
              <w:t>Unit Type:</w:t>
            </w:r>
          </w:p>
        </w:tc>
        <w:tc>
          <w:tcPr>
            <w:tcW w:w="6535" w:type="dxa"/>
          </w:tcPr>
          <w:p w14:paraId="0B42C7D8" w14:textId="77777777" w:rsidR="00BD5EB7" w:rsidRPr="00DE7A04" w:rsidRDefault="00BD5EB7" w:rsidP="007968AE">
            <w:pPr>
              <w:rPr>
                <w:rFonts w:cstheme="minorHAnsi"/>
              </w:rPr>
            </w:pPr>
            <w:r w:rsidRPr="00DE7A04">
              <w:rPr>
                <w:rFonts w:cstheme="minorHAnsi"/>
              </w:rPr>
              <w:t>N/A</w:t>
            </w:r>
          </w:p>
        </w:tc>
      </w:tr>
      <w:tr w:rsidR="00BD5EB7" w:rsidRPr="00DE7A04" w14:paraId="751B6887" w14:textId="77777777" w:rsidTr="009C118A">
        <w:trPr>
          <w:trHeight w:val="302"/>
        </w:trPr>
        <w:tc>
          <w:tcPr>
            <w:tcW w:w="2989" w:type="dxa"/>
          </w:tcPr>
          <w:p w14:paraId="4AE22564" w14:textId="77777777" w:rsidR="00BD5EB7" w:rsidRPr="00DE7A04" w:rsidRDefault="00BD5EB7" w:rsidP="007968AE">
            <w:pPr>
              <w:rPr>
                <w:rFonts w:cstheme="minorHAnsi"/>
              </w:rPr>
            </w:pPr>
            <w:r w:rsidRPr="00DE7A04">
              <w:rPr>
                <w:rFonts w:cstheme="minorHAnsi"/>
              </w:rPr>
              <w:t>Range of Possible Values:</w:t>
            </w:r>
          </w:p>
        </w:tc>
        <w:tc>
          <w:tcPr>
            <w:tcW w:w="6535" w:type="dxa"/>
          </w:tcPr>
          <w:p w14:paraId="60C15D0B" w14:textId="77777777" w:rsidR="00BD5EB7" w:rsidRPr="00DE7A04" w:rsidRDefault="00BD5EB7" w:rsidP="007968AE">
            <w:pPr>
              <w:rPr>
                <w:rFonts w:cstheme="minorHAnsi"/>
              </w:rPr>
            </w:pPr>
            <w:r w:rsidRPr="00DE7A04">
              <w:rPr>
                <w:rFonts w:cstheme="minorHAnsi"/>
              </w:rPr>
              <w:t>Min/Max values</w:t>
            </w:r>
          </w:p>
        </w:tc>
      </w:tr>
      <w:tr w:rsidR="00BD5EB7" w:rsidRPr="00DE7A04" w14:paraId="741A3D6B" w14:textId="77777777" w:rsidTr="009C118A">
        <w:trPr>
          <w:trHeight w:val="286"/>
        </w:trPr>
        <w:tc>
          <w:tcPr>
            <w:tcW w:w="2989" w:type="dxa"/>
          </w:tcPr>
          <w:p w14:paraId="3785F4B6" w14:textId="77777777" w:rsidR="00BD5EB7" w:rsidRPr="00DE7A04" w:rsidRDefault="00BD5EB7" w:rsidP="007968AE">
            <w:pPr>
              <w:rPr>
                <w:rFonts w:cstheme="minorHAnsi"/>
              </w:rPr>
            </w:pPr>
            <w:r w:rsidRPr="00DE7A04">
              <w:rPr>
                <w:rFonts w:cstheme="minorHAnsi"/>
              </w:rPr>
              <w:t>Value Explanation:</w:t>
            </w:r>
          </w:p>
        </w:tc>
        <w:tc>
          <w:tcPr>
            <w:tcW w:w="6535" w:type="dxa"/>
          </w:tcPr>
          <w:p w14:paraId="2909B2B9" w14:textId="77777777" w:rsidR="00BD5EB7" w:rsidRPr="00DE7A04" w:rsidRDefault="00BD5EB7" w:rsidP="007968AE">
            <w:pPr>
              <w:rPr>
                <w:rFonts w:cstheme="minorHAnsi"/>
              </w:rPr>
            </w:pPr>
            <w:r w:rsidRPr="00DE7A04">
              <w:rPr>
                <w:rFonts w:cstheme="minorHAnsi"/>
              </w:rPr>
              <w:t>Values will be alphanumeric, special characters.</w:t>
            </w:r>
          </w:p>
        </w:tc>
      </w:tr>
      <w:tr w:rsidR="00BD5EB7" w:rsidRPr="00DE7A04" w14:paraId="0BC63DB9" w14:textId="77777777" w:rsidTr="009C118A">
        <w:trPr>
          <w:trHeight w:val="286"/>
        </w:trPr>
        <w:tc>
          <w:tcPr>
            <w:tcW w:w="2989" w:type="dxa"/>
          </w:tcPr>
          <w:p w14:paraId="2DB32663" w14:textId="77777777" w:rsidR="00BD5EB7" w:rsidRPr="00DE7A04" w:rsidRDefault="00BD5EB7" w:rsidP="007968AE">
            <w:pPr>
              <w:rPr>
                <w:rFonts w:cstheme="minorHAnsi"/>
              </w:rPr>
            </w:pPr>
            <w:r w:rsidRPr="00DE7A04">
              <w:rPr>
                <w:rFonts w:cstheme="minorHAnsi"/>
              </w:rPr>
              <w:t>Sources:</w:t>
            </w:r>
          </w:p>
        </w:tc>
        <w:tc>
          <w:tcPr>
            <w:tcW w:w="6535" w:type="dxa"/>
          </w:tcPr>
          <w:p w14:paraId="4CD468D3" w14:textId="77777777" w:rsidR="00BD5EB7" w:rsidRPr="00DE7A04" w:rsidRDefault="00BD5EB7" w:rsidP="007968AE">
            <w:pPr>
              <w:rPr>
                <w:rFonts w:cstheme="minorHAnsi"/>
              </w:rPr>
            </w:pPr>
            <w:r w:rsidRPr="00DE7A04">
              <w:rPr>
                <w:rFonts w:cstheme="minorHAnsi"/>
              </w:rPr>
              <w:t>User generated</w:t>
            </w:r>
          </w:p>
        </w:tc>
      </w:tr>
      <w:tr w:rsidR="00BD5EB7" w:rsidRPr="00DE7A04" w14:paraId="09415690" w14:textId="77777777" w:rsidTr="009C118A">
        <w:trPr>
          <w:trHeight w:val="286"/>
        </w:trPr>
        <w:tc>
          <w:tcPr>
            <w:tcW w:w="2989" w:type="dxa"/>
          </w:tcPr>
          <w:p w14:paraId="4F3A983B" w14:textId="77777777" w:rsidR="00BD5EB7" w:rsidRPr="00DE7A04" w:rsidRDefault="00BD5EB7" w:rsidP="007968AE">
            <w:pPr>
              <w:rPr>
                <w:rFonts w:cstheme="minorHAnsi"/>
              </w:rPr>
            </w:pPr>
            <w:r w:rsidRPr="00DE7A04">
              <w:rPr>
                <w:rFonts w:cstheme="minorHAnsi"/>
              </w:rPr>
              <w:t>Security/privacy Constraints:</w:t>
            </w:r>
          </w:p>
        </w:tc>
        <w:tc>
          <w:tcPr>
            <w:tcW w:w="6535" w:type="dxa"/>
          </w:tcPr>
          <w:p w14:paraId="15EEE7DA" w14:textId="77777777" w:rsidR="00BD5EB7" w:rsidRPr="00DE7A04" w:rsidRDefault="00BD5EB7" w:rsidP="007968AE">
            <w:pPr>
              <w:rPr>
                <w:rFonts w:cstheme="minorHAnsi"/>
              </w:rPr>
            </w:pPr>
            <w:r w:rsidRPr="00DE7A04">
              <w:rPr>
                <w:rFonts w:cstheme="minorHAnsi"/>
              </w:rPr>
              <w:t>Encrypted by SHA-256 hash function</w:t>
            </w:r>
          </w:p>
        </w:tc>
      </w:tr>
    </w:tbl>
    <w:p w14:paraId="2AA286EA" w14:textId="77777777" w:rsidR="00BD5EB7" w:rsidRPr="00DE7A04" w:rsidRDefault="00BD5EB7" w:rsidP="00BD5EB7">
      <w:pPr>
        <w:rPr>
          <w:rFonts w:cstheme="minorHAnsi"/>
        </w:rPr>
      </w:pPr>
    </w:p>
    <w:p w14:paraId="2F8F58A5" w14:textId="77777777" w:rsidR="009C118A" w:rsidRPr="00DE7A04" w:rsidRDefault="009C118A" w:rsidP="00BD5EB7">
      <w:pPr>
        <w:spacing w:after="0"/>
        <w:rPr>
          <w:rFonts w:cstheme="minorHAnsi"/>
          <w:b/>
          <w:bCs/>
        </w:rPr>
      </w:pPr>
    </w:p>
    <w:p w14:paraId="381E861E" w14:textId="73556EFA" w:rsidR="00BD5EB7" w:rsidRPr="00DE7A04" w:rsidRDefault="00BD5EB7" w:rsidP="00BD5EB7">
      <w:pPr>
        <w:spacing w:after="0"/>
        <w:rPr>
          <w:rFonts w:cstheme="minorHAnsi"/>
          <w:b/>
          <w:bCs/>
        </w:rPr>
      </w:pPr>
      <w:r w:rsidRPr="00DE7A04">
        <w:rPr>
          <w:rFonts w:cstheme="minorHAnsi"/>
          <w:b/>
          <w:bCs/>
        </w:rPr>
        <w:t>Users.FirstName</w:t>
      </w:r>
    </w:p>
    <w:tbl>
      <w:tblPr>
        <w:tblStyle w:val="TableGrid"/>
        <w:tblW w:w="9045" w:type="dxa"/>
        <w:tblLook w:val="04A0" w:firstRow="1" w:lastRow="0" w:firstColumn="1" w:lastColumn="0" w:noHBand="0" w:noVBand="1"/>
      </w:tblPr>
      <w:tblGrid>
        <w:gridCol w:w="2839"/>
        <w:gridCol w:w="6206"/>
      </w:tblGrid>
      <w:tr w:rsidR="00BD5EB7" w:rsidRPr="00DE7A04" w14:paraId="44846D26" w14:textId="77777777" w:rsidTr="007968AE">
        <w:trPr>
          <w:trHeight w:val="281"/>
        </w:trPr>
        <w:tc>
          <w:tcPr>
            <w:tcW w:w="2839" w:type="dxa"/>
          </w:tcPr>
          <w:p w14:paraId="060BEED7" w14:textId="77777777" w:rsidR="00BD5EB7" w:rsidRPr="00DE7A04" w:rsidRDefault="00BD5EB7" w:rsidP="007968AE">
            <w:pPr>
              <w:rPr>
                <w:rFonts w:cstheme="minorHAnsi"/>
              </w:rPr>
            </w:pPr>
            <w:r w:rsidRPr="00DE7A04">
              <w:rPr>
                <w:rFonts w:cstheme="minorHAnsi"/>
              </w:rPr>
              <w:t>Field Name:</w:t>
            </w:r>
          </w:p>
        </w:tc>
        <w:tc>
          <w:tcPr>
            <w:tcW w:w="6206" w:type="dxa"/>
          </w:tcPr>
          <w:p w14:paraId="12D65B97" w14:textId="77777777" w:rsidR="00BD5EB7" w:rsidRPr="00DE7A04" w:rsidRDefault="00BD5EB7" w:rsidP="007968AE">
            <w:pPr>
              <w:rPr>
                <w:rFonts w:cstheme="minorHAnsi"/>
              </w:rPr>
            </w:pPr>
            <w:r w:rsidRPr="00DE7A04">
              <w:rPr>
                <w:rStyle w:val="normaltextrun"/>
                <w:rFonts w:cstheme="minorHAnsi"/>
              </w:rPr>
              <w:t>FirstName</w:t>
            </w:r>
          </w:p>
        </w:tc>
      </w:tr>
      <w:tr w:rsidR="00BD5EB7" w:rsidRPr="00DE7A04" w14:paraId="25799ED3" w14:textId="77777777" w:rsidTr="007968AE">
        <w:trPr>
          <w:trHeight w:val="281"/>
        </w:trPr>
        <w:tc>
          <w:tcPr>
            <w:tcW w:w="2839" w:type="dxa"/>
          </w:tcPr>
          <w:p w14:paraId="275C149C" w14:textId="77777777" w:rsidR="00BD5EB7" w:rsidRPr="00DE7A04" w:rsidRDefault="00BD5EB7" w:rsidP="007968AE">
            <w:pPr>
              <w:rPr>
                <w:rFonts w:cstheme="minorHAnsi"/>
              </w:rPr>
            </w:pPr>
            <w:r w:rsidRPr="00DE7A04">
              <w:rPr>
                <w:rFonts w:cstheme="minorHAnsi"/>
              </w:rPr>
              <w:t>DataType</w:t>
            </w:r>
          </w:p>
        </w:tc>
        <w:tc>
          <w:tcPr>
            <w:tcW w:w="6206" w:type="dxa"/>
          </w:tcPr>
          <w:p w14:paraId="128F7B4B" w14:textId="77777777" w:rsidR="00BD5EB7" w:rsidRPr="00DE7A04" w:rsidRDefault="00BD5EB7" w:rsidP="007968AE">
            <w:pPr>
              <w:rPr>
                <w:rFonts w:cstheme="minorHAnsi"/>
              </w:rPr>
            </w:pPr>
            <w:r w:rsidRPr="00DE7A04">
              <w:rPr>
                <w:rFonts w:cstheme="minorHAnsi"/>
              </w:rPr>
              <w:t>VarChar</w:t>
            </w:r>
          </w:p>
        </w:tc>
      </w:tr>
      <w:tr w:rsidR="00BD5EB7" w:rsidRPr="00DE7A04" w14:paraId="403D1FC8" w14:textId="77777777" w:rsidTr="007968AE">
        <w:trPr>
          <w:trHeight w:val="266"/>
        </w:trPr>
        <w:tc>
          <w:tcPr>
            <w:tcW w:w="2839" w:type="dxa"/>
          </w:tcPr>
          <w:p w14:paraId="45CECF6E" w14:textId="77777777" w:rsidR="00BD5EB7" w:rsidRPr="00DE7A04" w:rsidRDefault="00BD5EB7" w:rsidP="007968AE">
            <w:pPr>
              <w:rPr>
                <w:rFonts w:cstheme="minorHAnsi"/>
              </w:rPr>
            </w:pPr>
            <w:r w:rsidRPr="00DE7A04">
              <w:rPr>
                <w:rFonts w:cstheme="minorHAnsi"/>
              </w:rPr>
              <w:t>Length:</w:t>
            </w:r>
          </w:p>
        </w:tc>
        <w:tc>
          <w:tcPr>
            <w:tcW w:w="6206" w:type="dxa"/>
          </w:tcPr>
          <w:p w14:paraId="29F89371" w14:textId="77777777" w:rsidR="00BD5EB7" w:rsidRPr="00DE7A04" w:rsidRDefault="00BD5EB7" w:rsidP="007968AE">
            <w:pPr>
              <w:rPr>
                <w:rFonts w:cstheme="minorHAnsi"/>
              </w:rPr>
            </w:pPr>
            <w:r w:rsidRPr="00DE7A04">
              <w:rPr>
                <w:rFonts w:cstheme="minorHAnsi"/>
              </w:rPr>
              <w:t>50</w:t>
            </w:r>
          </w:p>
        </w:tc>
      </w:tr>
      <w:tr w:rsidR="00BD5EB7" w:rsidRPr="00DE7A04" w14:paraId="489DEF75" w14:textId="77777777" w:rsidTr="007968AE">
        <w:trPr>
          <w:trHeight w:val="281"/>
        </w:trPr>
        <w:tc>
          <w:tcPr>
            <w:tcW w:w="2839" w:type="dxa"/>
          </w:tcPr>
          <w:p w14:paraId="03F90B4F" w14:textId="77777777" w:rsidR="00BD5EB7" w:rsidRPr="00DE7A04" w:rsidRDefault="00BD5EB7" w:rsidP="007968AE">
            <w:pPr>
              <w:rPr>
                <w:rFonts w:cstheme="minorHAnsi"/>
              </w:rPr>
            </w:pPr>
            <w:r w:rsidRPr="00DE7A04">
              <w:rPr>
                <w:rFonts w:cstheme="minorHAnsi"/>
              </w:rPr>
              <w:t>Purpose:</w:t>
            </w:r>
          </w:p>
        </w:tc>
        <w:tc>
          <w:tcPr>
            <w:tcW w:w="6206" w:type="dxa"/>
          </w:tcPr>
          <w:p w14:paraId="04338C67" w14:textId="77777777" w:rsidR="00BD5EB7" w:rsidRPr="00DE7A04" w:rsidRDefault="00BD5EB7" w:rsidP="007968AE">
            <w:pPr>
              <w:rPr>
                <w:rFonts w:cstheme="minorHAnsi"/>
              </w:rPr>
            </w:pPr>
            <w:r w:rsidRPr="00DE7A04">
              <w:rPr>
                <w:rFonts w:cstheme="minorHAnsi"/>
              </w:rPr>
              <w:t xml:space="preserve">Provides the first name identity of the customer </w:t>
            </w:r>
          </w:p>
        </w:tc>
      </w:tr>
      <w:tr w:rsidR="00BD5EB7" w:rsidRPr="00DE7A04" w14:paraId="5BBC9460" w14:textId="77777777" w:rsidTr="007968AE">
        <w:trPr>
          <w:trHeight w:val="266"/>
        </w:trPr>
        <w:tc>
          <w:tcPr>
            <w:tcW w:w="2839" w:type="dxa"/>
          </w:tcPr>
          <w:p w14:paraId="6DF84380" w14:textId="77777777" w:rsidR="00BD5EB7" w:rsidRPr="00DE7A04" w:rsidRDefault="00BD5EB7" w:rsidP="007968AE">
            <w:pPr>
              <w:rPr>
                <w:rFonts w:cstheme="minorHAnsi"/>
              </w:rPr>
            </w:pPr>
            <w:r w:rsidRPr="00DE7A04">
              <w:rPr>
                <w:rFonts w:cstheme="minorHAnsi"/>
              </w:rPr>
              <w:t>Unit Type:</w:t>
            </w:r>
          </w:p>
        </w:tc>
        <w:tc>
          <w:tcPr>
            <w:tcW w:w="6206" w:type="dxa"/>
          </w:tcPr>
          <w:p w14:paraId="68428A32" w14:textId="77777777" w:rsidR="00BD5EB7" w:rsidRPr="00DE7A04" w:rsidRDefault="00BD5EB7" w:rsidP="007968AE">
            <w:pPr>
              <w:rPr>
                <w:rFonts w:cstheme="minorHAnsi"/>
              </w:rPr>
            </w:pPr>
            <w:r w:rsidRPr="00DE7A04">
              <w:rPr>
                <w:rFonts w:cstheme="minorHAnsi"/>
              </w:rPr>
              <w:t>N/A</w:t>
            </w:r>
          </w:p>
        </w:tc>
      </w:tr>
      <w:tr w:rsidR="00BD5EB7" w:rsidRPr="00DE7A04" w14:paraId="03EDAD13" w14:textId="77777777" w:rsidTr="007968AE">
        <w:trPr>
          <w:trHeight w:val="281"/>
        </w:trPr>
        <w:tc>
          <w:tcPr>
            <w:tcW w:w="2839" w:type="dxa"/>
          </w:tcPr>
          <w:p w14:paraId="6C951C83"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2F73AE2C" w14:textId="77777777" w:rsidR="00BD5EB7" w:rsidRPr="00DE7A04" w:rsidRDefault="00BD5EB7" w:rsidP="007968AE">
            <w:pPr>
              <w:rPr>
                <w:rFonts w:cstheme="minorHAnsi"/>
              </w:rPr>
            </w:pPr>
            <w:r w:rsidRPr="00DE7A04">
              <w:rPr>
                <w:rFonts w:cstheme="minorHAnsi"/>
              </w:rPr>
              <w:t>Min/Max values</w:t>
            </w:r>
          </w:p>
        </w:tc>
      </w:tr>
      <w:tr w:rsidR="00BD5EB7" w:rsidRPr="00DE7A04" w14:paraId="32B548EB" w14:textId="77777777" w:rsidTr="007968AE">
        <w:trPr>
          <w:trHeight w:val="266"/>
        </w:trPr>
        <w:tc>
          <w:tcPr>
            <w:tcW w:w="2839" w:type="dxa"/>
          </w:tcPr>
          <w:p w14:paraId="50155245" w14:textId="77777777" w:rsidR="00BD5EB7" w:rsidRPr="00DE7A04" w:rsidRDefault="00BD5EB7" w:rsidP="007968AE">
            <w:pPr>
              <w:rPr>
                <w:rFonts w:cstheme="minorHAnsi"/>
              </w:rPr>
            </w:pPr>
            <w:r w:rsidRPr="00DE7A04">
              <w:rPr>
                <w:rFonts w:cstheme="minorHAnsi"/>
              </w:rPr>
              <w:t>Value Explanation:</w:t>
            </w:r>
          </w:p>
        </w:tc>
        <w:tc>
          <w:tcPr>
            <w:tcW w:w="6206" w:type="dxa"/>
          </w:tcPr>
          <w:p w14:paraId="5D020CE3" w14:textId="77777777" w:rsidR="00BD5EB7" w:rsidRPr="00DE7A04" w:rsidRDefault="00BD5EB7" w:rsidP="007968AE">
            <w:pPr>
              <w:rPr>
                <w:rFonts w:cstheme="minorHAnsi"/>
              </w:rPr>
            </w:pPr>
            <w:r w:rsidRPr="00DE7A04">
              <w:rPr>
                <w:rFonts w:cstheme="minorHAnsi"/>
              </w:rPr>
              <w:t>Values will be alphabet only</w:t>
            </w:r>
          </w:p>
        </w:tc>
      </w:tr>
      <w:tr w:rsidR="00BD5EB7" w:rsidRPr="00DE7A04" w14:paraId="22AF66AA" w14:textId="77777777" w:rsidTr="007968AE">
        <w:trPr>
          <w:trHeight w:val="266"/>
        </w:trPr>
        <w:tc>
          <w:tcPr>
            <w:tcW w:w="2839" w:type="dxa"/>
          </w:tcPr>
          <w:p w14:paraId="6FBB1AC9" w14:textId="77777777" w:rsidR="00BD5EB7" w:rsidRPr="00DE7A04" w:rsidRDefault="00BD5EB7" w:rsidP="007968AE">
            <w:pPr>
              <w:rPr>
                <w:rFonts w:cstheme="minorHAnsi"/>
              </w:rPr>
            </w:pPr>
            <w:r w:rsidRPr="00DE7A04">
              <w:rPr>
                <w:rFonts w:cstheme="minorHAnsi"/>
              </w:rPr>
              <w:t>Sources:</w:t>
            </w:r>
          </w:p>
        </w:tc>
        <w:tc>
          <w:tcPr>
            <w:tcW w:w="6206" w:type="dxa"/>
          </w:tcPr>
          <w:p w14:paraId="77FF92CB" w14:textId="77777777" w:rsidR="00BD5EB7" w:rsidRPr="00DE7A04" w:rsidRDefault="00BD5EB7" w:rsidP="007968AE">
            <w:pPr>
              <w:rPr>
                <w:rFonts w:cstheme="minorHAnsi"/>
              </w:rPr>
            </w:pPr>
            <w:r w:rsidRPr="00DE7A04">
              <w:rPr>
                <w:rFonts w:cstheme="minorHAnsi"/>
              </w:rPr>
              <w:t>User generated</w:t>
            </w:r>
          </w:p>
        </w:tc>
      </w:tr>
      <w:tr w:rsidR="00BD5EB7" w:rsidRPr="00DE7A04" w14:paraId="007FE1E0" w14:textId="77777777" w:rsidTr="007968AE">
        <w:trPr>
          <w:trHeight w:val="266"/>
        </w:trPr>
        <w:tc>
          <w:tcPr>
            <w:tcW w:w="2839" w:type="dxa"/>
          </w:tcPr>
          <w:p w14:paraId="3E025768" w14:textId="77777777" w:rsidR="00BD5EB7" w:rsidRPr="00DE7A04" w:rsidRDefault="00BD5EB7" w:rsidP="007968AE">
            <w:pPr>
              <w:rPr>
                <w:rFonts w:cstheme="minorHAnsi"/>
              </w:rPr>
            </w:pPr>
            <w:r w:rsidRPr="00DE7A04">
              <w:rPr>
                <w:rFonts w:cstheme="minorHAnsi"/>
              </w:rPr>
              <w:lastRenderedPageBreak/>
              <w:t>Security/privacy Constraints:</w:t>
            </w:r>
          </w:p>
        </w:tc>
        <w:tc>
          <w:tcPr>
            <w:tcW w:w="6206" w:type="dxa"/>
          </w:tcPr>
          <w:p w14:paraId="7AE00DD7" w14:textId="77777777" w:rsidR="00BD5EB7" w:rsidRPr="00DE7A04" w:rsidRDefault="00BD5EB7" w:rsidP="007968AE">
            <w:pPr>
              <w:rPr>
                <w:rFonts w:cstheme="minorHAnsi"/>
              </w:rPr>
            </w:pPr>
            <w:r w:rsidRPr="00DE7A04">
              <w:rPr>
                <w:rFonts w:cstheme="minorHAnsi"/>
              </w:rPr>
              <w:t>N/A</w:t>
            </w:r>
          </w:p>
        </w:tc>
      </w:tr>
    </w:tbl>
    <w:p w14:paraId="4AAB983D" w14:textId="77777777" w:rsidR="00F64303" w:rsidRPr="00DE7A04" w:rsidRDefault="00F64303" w:rsidP="00BD5EB7">
      <w:pPr>
        <w:spacing w:after="0"/>
        <w:rPr>
          <w:rFonts w:cstheme="minorHAnsi"/>
          <w:b/>
          <w:bCs/>
        </w:rPr>
      </w:pPr>
    </w:p>
    <w:p w14:paraId="2C2D95BB" w14:textId="3D719D48" w:rsidR="00BD5EB7" w:rsidRPr="00DE7A04" w:rsidRDefault="00BD5EB7" w:rsidP="00BD5EB7">
      <w:pPr>
        <w:spacing w:after="0"/>
        <w:rPr>
          <w:rFonts w:cstheme="minorHAnsi"/>
          <w:b/>
          <w:bCs/>
        </w:rPr>
      </w:pPr>
      <w:r w:rsidRPr="00DE7A04">
        <w:rPr>
          <w:rFonts w:cstheme="minorHAnsi"/>
          <w:b/>
          <w:bCs/>
        </w:rPr>
        <w:t>Users.LastName</w:t>
      </w:r>
    </w:p>
    <w:tbl>
      <w:tblPr>
        <w:tblStyle w:val="TableGrid"/>
        <w:tblW w:w="9045" w:type="dxa"/>
        <w:tblLook w:val="04A0" w:firstRow="1" w:lastRow="0" w:firstColumn="1" w:lastColumn="0" w:noHBand="0" w:noVBand="1"/>
      </w:tblPr>
      <w:tblGrid>
        <w:gridCol w:w="2839"/>
        <w:gridCol w:w="6206"/>
      </w:tblGrid>
      <w:tr w:rsidR="00BD5EB7" w:rsidRPr="00DE7A04" w14:paraId="34BC5B39" w14:textId="77777777" w:rsidTr="007968AE">
        <w:trPr>
          <w:trHeight w:val="281"/>
        </w:trPr>
        <w:tc>
          <w:tcPr>
            <w:tcW w:w="2839" w:type="dxa"/>
          </w:tcPr>
          <w:p w14:paraId="6BD5E798" w14:textId="77777777" w:rsidR="00BD5EB7" w:rsidRPr="00DE7A04" w:rsidRDefault="00BD5EB7" w:rsidP="007968AE">
            <w:pPr>
              <w:rPr>
                <w:rFonts w:cstheme="minorHAnsi"/>
              </w:rPr>
            </w:pPr>
            <w:r w:rsidRPr="00DE7A04">
              <w:rPr>
                <w:rFonts w:cstheme="minorHAnsi"/>
              </w:rPr>
              <w:t>Field Name:</w:t>
            </w:r>
          </w:p>
        </w:tc>
        <w:tc>
          <w:tcPr>
            <w:tcW w:w="6206" w:type="dxa"/>
          </w:tcPr>
          <w:p w14:paraId="0822A90F" w14:textId="77777777" w:rsidR="00BD5EB7" w:rsidRPr="00DE7A04" w:rsidRDefault="00BD5EB7" w:rsidP="007968AE">
            <w:pPr>
              <w:rPr>
                <w:rFonts w:cstheme="minorHAnsi"/>
              </w:rPr>
            </w:pPr>
            <w:r w:rsidRPr="00DE7A04">
              <w:rPr>
                <w:rStyle w:val="normaltextrun"/>
                <w:rFonts w:cstheme="minorHAnsi"/>
              </w:rPr>
              <w:t>LastName</w:t>
            </w:r>
            <w:r w:rsidRPr="00DE7A04">
              <w:rPr>
                <w:rStyle w:val="eop"/>
                <w:rFonts w:cstheme="minorHAnsi"/>
              </w:rPr>
              <w:t> </w:t>
            </w:r>
          </w:p>
        </w:tc>
      </w:tr>
      <w:tr w:rsidR="00BD5EB7" w:rsidRPr="00DE7A04" w14:paraId="2800E427" w14:textId="77777777" w:rsidTr="007968AE">
        <w:trPr>
          <w:trHeight w:val="281"/>
        </w:trPr>
        <w:tc>
          <w:tcPr>
            <w:tcW w:w="2839" w:type="dxa"/>
          </w:tcPr>
          <w:p w14:paraId="39046B14" w14:textId="77777777" w:rsidR="00BD5EB7" w:rsidRPr="00DE7A04" w:rsidRDefault="00BD5EB7" w:rsidP="007968AE">
            <w:pPr>
              <w:rPr>
                <w:rFonts w:cstheme="minorHAnsi"/>
              </w:rPr>
            </w:pPr>
            <w:r w:rsidRPr="00DE7A04">
              <w:rPr>
                <w:rFonts w:cstheme="minorHAnsi"/>
              </w:rPr>
              <w:t>DataType</w:t>
            </w:r>
          </w:p>
        </w:tc>
        <w:tc>
          <w:tcPr>
            <w:tcW w:w="6206" w:type="dxa"/>
          </w:tcPr>
          <w:p w14:paraId="798CC224" w14:textId="77777777" w:rsidR="00BD5EB7" w:rsidRPr="00DE7A04" w:rsidRDefault="00BD5EB7" w:rsidP="007968AE">
            <w:pPr>
              <w:rPr>
                <w:rFonts w:cstheme="minorHAnsi"/>
              </w:rPr>
            </w:pPr>
            <w:r w:rsidRPr="00DE7A04">
              <w:rPr>
                <w:rFonts w:cstheme="minorHAnsi"/>
              </w:rPr>
              <w:t>VarChar</w:t>
            </w:r>
          </w:p>
        </w:tc>
      </w:tr>
      <w:tr w:rsidR="00BD5EB7" w:rsidRPr="00DE7A04" w14:paraId="0B5A3531" w14:textId="77777777" w:rsidTr="007968AE">
        <w:trPr>
          <w:trHeight w:val="266"/>
        </w:trPr>
        <w:tc>
          <w:tcPr>
            <w:tcW w:w="2839" w:type="dxa"/>
          </w:tcPr>
          <w:p w14:paraId="453D766C" w14:textId="77777777" w:rsidR="00BD5EB7" w:rsidRPr="00DE7A04" w:rsidRDefault="00BD5EB7" w:rsidP="007968AE">
            <w:pPr>
              <w:rPr>
                <w:rFonts w:cstheme="minorHAnsi"/>
              </w:rPr>
            </w:pPr>
            <w:r w:rsidRPr="00DE7A04">
              <w:rPr>
                <w:rFonts w:cstheme="minorHAnsi"/>
              </w:rPr>
              <w:t>Length:</w:t>
            </w:r>
          </w:p>
        </w:tc>
        <w:tc>
          <w:tcPr>
            <w:tcW w:w="6206" w:type="dxa"/>
          </w:tcPr>
          <w:p w14:paraId="61F4E74C" w14:textId="77777777" w:rsidR="00BD5EB7" w:rsidRPr="00DE7A04" w:rsidRDefault="00BD5EB7" w:rsidP="007968AE">
            <w:pPr>
              <w:rPr>
                <w:rFonts w:cstheme="minorHAnsi"/>
              </w:rPr>
            </w:pPr>
            <w:r w:rsidRPr="00DE7A04">
              <w:rPr>
                <w:rFonts w:cstheme="minorHAnsi"/>
              </w:rPr>
              <w:t>50</w:t>
            </w:r>
          </w:p>
        </w:tc>
      </w:tr>
      <w:tr w:rsidR="00BD5EB7" w:rsidRPr="00DE7A04" w14:paraId="6A002050" w14:textId="77777777" w:rsidTr="007968AE">
        <w:trPr>
          <w:trHeight w:val="281"/>
        </w:trPr>
        <w:tc>
          <w:tcPr>
            <w:tcW w:w="2839" w:type="dxa"/>
          </w:tcPr>
          <w:p w14:paraId="1EB73F77" w14:textId="77777777" w:rsidR="00BD5EB7" w:rsidRPr="00DE7A04" w:rsidRDefault="00BD5EB7" w:rsidP="007968AE">
            <w:pPr>
              <w:rPr>
                <w:rFonts w:cstheme="minorHAnsi"/>
              </w:rPr>
            </w:pPr>
            <w:r w:rsidRPr="00DE7A04">
              <w:rPr>
                <w:rFonts w:cstheme="minorHAnsi"/>
              </w:rPr>
              <w:t>Purpose:</w:t>
            </w:r>
          </w:p>
        </w:tc>
        <w:tc>
          <w:tcPr>
            <w:tcW w:w="6206" w:type="dxa"/>
          </w:tcPr>
          <w:p w14:paraId="770A8794" w14:textId="77777777" w:rsidR="00BD5EB7" w:rsidRPr="00DE7A04" w:rsidRDefault="00BD5EB7" w:rsidP="007968AE">
            <w:pPr>
              <w:rPr>
                <w:rFonts w:cstheme="minorHAnsi"/>
              </w:rPr>
            </w:pPr>
            <w:r w:rsidRPr="00DE7A04">
              <w:rPr>
                <w:rFonts w:cstheme="minorHAnsi"/>
              </w:rPr>
              <w:t xml:space="preserve">Provides the last name identity of the customer </w:t>
            </w:r>
          </w:p>
        </w:tc>
      </w:tr>
      <w:tr w:rsidR="00BD5EB7" w:rsidRPr="00DE7A04" w14:paraId="4891D984" w14:textId="77777777" w:rsidTr="007968AE">
        <w:trPr>
          <w:trHeight w:val="266"/>
        </w:trPr>
        <w:tc>
          <w:tcPr>
            <w:tcW w:w="2839" w:type="dxa"/>
          </w:tcPr>
          <w:p w14:paraId="21E49E77" w14:textId="77777777" w:rsidR="00BD5EB7" w:rsidRPr="00DE7A04" w:rsidRDefault="00BD5EB7" w:rsidP="007968AE">
            <w:pPr>
              <w:rPr>
                <w:rFonts w:cstheme="minorHAnsi"/>
              </w:rPr>
            </w:pPr>
            <w:r w:rsidRPr="00DE7A04">
              <w:rPr>
                <w:rFonts w:cstheme="minorHAnsi"/>
              </w:rPr>
              <w:t>Unit Type:</w:t>
            </w:r>
          </w:p>
        </w:tc>
        <w:tc>
          <w:tcPr>
            <w:tcW w:w="6206" w:type="dxa"/>
          </w:tcPr>
          <w:p w14:paraId="5AA0094E" w14:textId="77777777" w:rsidR="00BD5EB7" w:rsidRPr="00DE7A04" w:rsidRDefault="00BD5EB7" w:rsidP="007968AE">
            <w:pPr>
              <w:rPr>
                <w:rFonts w:cstheme="minorHAnsi"/>
              </w:rPr>
            </w:pPr>
            <w:r w:rsidRPr="00DE7A04">
              <w:rPr>
                <w:rFonts w:cstheme="minorHAnsi"/>
              </w:rPr>
              <w:t>N/A</w:t>
            </w:r>
          </w:p>
        </w:tc>
      </w:tr>
      <w:tr w:rsidR="00BD5EB7" w:rsidRPr="00DE7A04" w14:paraId="501BAB76" w14:textId="77777777" w:rsidTr="007968AE">
        <w:trPr>
          <w:trHeight w:val="281"/>
        </w:trPr>
        <w:tc>
          <w:tcPr>
            <w:tcW w:w="2839" w:type="dxa"/>
          </w:tcPr>
          <w:p w14:paraId="1E52712D"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5BCC851E" w14:textId="77777777" w:rsidR="00BD5EB7" w:rsidRPr="00DE7A04" w:rsidRDefault="00BD5EB7" w:rsidP="007968AE">
            <w:pPr>
              <w:rPr>
                <w:rFonts w:cstheme="minorHAnsi"/>
              </w:rPr>
            </w:pPr>
            <w:r w:rsidRPr="00DE7A04">
              <w:rPr>
                <w:rFonts w:cstheme="minorHAnsi"/>
              </w:rPr>
              <w:t>Min/Max values</w:t>
            </w:r>
          </w:p>
        </w:tc>
      </w:tr>
      <w:tr w:rsidR="00BD5EB7" w:rsidRPr="00DE7A04" w14:paraId="11F568F5" w14:textId="77777777" w:rsidTr="007968AE">
        <w:trPr>
          <w:trHeight w:val="266"/>
        </w:trPr>
        <w:tc>
          <w:tcPr>
            <w:tcW w:w="2839" w:type="dxa"/>
          </w:tcPr>
          <w:p w14:paraId="508DA65B" w14:textId="77777777" w:rsidR="00BD5EB7" w:rsidRPr="00DE7A04" w:rsidRDefault="00BD5EB7" w:rsidP="007968AE">
            <w:pPr>
              <w:rPr>
                <w:rFonts w:cstheme="minorHAnsi"/>
              </w:rPr>
            </w:pPr>
            <w:r w:rsidRPr="00DE7A04">
              <w:rPr>
                <w:rFonts w:cstheme="minorHAnsi"/>
              </w:rPr>
              <w:t>Value Explanation:</w:t>
            </w:r>
          </w:p>
        </w:tc>
        <w:tc>
          <w:tcPr>
            <w:tcW w:w="6206" w:type="dxa"/>
          </w:tcPr>
          <w:p w14:paraId="6533DEC0" w14:textId="77777777" w:rsidR="00BD5EB7" w:rsidRPr="00DE7A04" w:rsidRDefault="00BD5EB7" w:rsidP="007968AE">
            <w:pPr>
              <w:rPr>
                <w:rFonts w:cstheme="minorHAnsi"/>
              </w:rPr>
            </w:pPr>
            <w:r w:rsidRPr="00DE7A04">
              <w:rPr>
                <w:rFonts w:cstheme="minorHAnsi"/>
              </w:rPr>
              <w:t>Values will be alphabet only</w:t>
            </w:r>
          </w:p>
        </w:tc>
      </w:tr>
      <w:tr w:rsidR="00BD5EB7" w:rsidRPr="00DE7A04" w14:paraId="527E6F41" w14:textId="77777777" w:rsidTr="007968AE">
        <w:trPr>
          <w:trHeight w:val="266"/>
        </w:trPr>
        <w:tc>
          <w:tcPr>
            <w:tcW w:w="2839" w:type="dxa"/>
          </w:tcPr>
          <w:p w14:paraId="0EC8467D" w14:textId="77777777" w:rsidR="00BD5EB7" w:rsidRPr="00DE7A04" w:rsidRDefault="00BD5EB7" w:rsidP="007968AE">
            <w:pPr>
              <w:rPr>
                <w:rFonts w:cstheme="minorHAnsi"/>
              </w:rPr>
            </w:pPr>
            <w:r w:rsidRPr="00DE7A04">
              <w:rPr>
                <w:rFonts w:cstheme="minorHAnsi"/>
              </w:rPr>
              <w:t>Sources:</w:t>
            </w:r>
          </w:p>
        </w:tc>
        <w:tc>
          <w:tcPr>
            <w:tcW w:w="6206" w:type="dxa"/>
          </w:tcPr>
          <w:p w14:paraId="3444E7D4" w14:textId="77777777" w:rsidR="00BD5EB7" w:rsidRPr="00DE7A04" w:rsidRDefault="00BD5EB7" w:rsidP="007968AE">
            <w:pPr>
              <w:rPr>
                <w:rFonts w:cstheme="minorHAnsi"/>
              </w:rPr>
            </w:pPr>
            <w:r w:rsidRPr="00DE7A04">
              <w:rPr>
                <w:rFonts w:cstheme="minorHAnsi"/>
              </w:rPr>
              <w:t>User generated</w:t>
            </w:r>
          </w:p>
        </w:tc>
      </w:tr>
      <w:tr w:rsidR="00BD5EB7" w:rsidRPr="00DE7A04" w14:paraId="1F06CCE6" w14:textId="77777777" w:rsidTr="007968AE">
        <w:trPr>
          <w:trHeight w:val="266"/>
        </w:trPr>
        <w:tc>
          <w:tcPr>
            <w:tcW w:w="2839" w:type="dxa"/>
          </w:tcPr>
          <w:p w14:paraId="577EF624"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3CB5A1A3" w14:textId="77777777" w:rsidR="00BD5EB7" w:rsidRPr="00DE7A04" w:rsidRDefault="00BD5EB7" w:rsidP="007968AE">
            <w:pPr>
              <w:rPr>
                <w:rFonts w:cstheme="minorHAnsi"/>
              </w:rPr>
            </w:pPr>
            <w:r w:rsidRPr="00DE7A04">
              <w:rPr>
                <w:rFonts w:cstheme="minorHAnsi"/>
              </w:rPr>
              <w:t>N/A</w:t>
            </w:r>
          </w:p>
        </w:tc>
      </w:tr>
    </w:tbl>
    <w:p w14:paraId="7068105F" w14:textId="77777777" w:rsidR="00F64303" w:rsidRPr="00DE7A04" w:rsidRDefault="00F64303" w:rsidP="00BD5EB7">
      <w:pPr>
        <w:spacing w:after="0"/>
        <w:rPr>
          <w:rFonts w:cstheme="minorHAnsi"/>
          <w:b/>
          <w:bCs/>
        </w:rPr>
      </w:pPr>
    </w:p>
    <w:p w14:paraId="11C9A0F8" w14:textId="33FC4822" w:rsidR="00BD5EB7" w:rsidRPr="00DE7A04" w:rsidRDefault="00BD5EB7" w:rsidP="00BD5EB7">
      <w:pPr>
        <w:spacing w:after="0"/>
        <w:rPr>
          <w:rFonts w:cstheme="minorHAnsi"/>
          <w:b/>
          <w:bCs/>
        </w:rPr>
      </w:pPr>
      <w:r w:rsidRPr="00DE7A04">
        <w:rPr>
          <w:rFonts w:cstheme="minorHAnsi"/>
          <w:b/>
          <w:bCs/>
        </w:rPr>
        <w:t>Users.PhoneNumber</w:t>
      </w:r>
    </w:p>
    <w:tbl>
      <w:tblPr>
        <w:tblStyle w:val="TableGrid"/>
        <w:tblW w:w="9045" w:type="dxa"/>
        <w:tblLook w:val="04A0" w:firstRow="1" w:lastRow="0" w:firstColumn="1" w:lastColumn="0" w:noHBand="0" w:noVBand="1"/>
      </w:tblPr>
      <w:tblGrid>
        <w:gridCol w:w="2839"/>
        <w:gridCol w:w="6206"/>
      </w:tblGrid>
      <w:tr w:rsidR="00BD5EB7" w:rsidRPr="00DE7A04" w14:paraId="3D409500" w14:textId="77777777" w:rsidTr="007968AE">
        <w:trPr>
          <w:trHeight w:val="281"/>
        </w:trPr>
        <w:tc>
          <w:tcPr>
            <w:tcW w:w="2839" w:type="dxa"/>
          </w:tcPr>
          <w:p w14:paraId="7F30F7CC" w14:textId="77777777" w:rsidR="00BD5EB7" w:rsidRPr="00DE7A04" w:rsidRDefault="00BD5EB7" w:rsidP="007968AE">
            <w:pPr>
              <w:rPr>
                <w:rFonts w:cstheme="minorHAnsi"/>
              </w:rPr>
            </w:pPr>
            <w:r w:rsidRPr="00DE7A04">
              <w:rPr>
                <w:rFonts w:cstheme="minorHAnsi"/>
              </w:rPr>
              <w:t>Field Name:</w:t>
            </w:r>
          </w:p>
        </w:tc>
        <w:tc>
          <w:tcPr>
            <w:tcW w:w="6206" w:type="dxa"/>
          </w:tcPr>
          <w:p w14:paraId="149F45AC" w14:textId="77777777" w:rsidR="00BD5EB7" w:rsidRPr="00DE7A04" w:rsidRDefault="00BD5EB7" w:rsidP="007968AE">
            <w:pPr>
              <w:rPr>
                <w:rFonts w:cstheme="minorHAnsi"/>
              </w:rPr>
            </w:pPr>
            <w:r w:rsidRPr="00DE7A04">
              <w:rPr>
                <w:rStyle w:val="normaltextrun"/>
                <w:rFonts w:cstheme="minorHAnsi"/>
              </w:rPr>
              <w:t>PhoneNumber</w:t>
            </w:r>
            <w:r w:rsidRPr="00DE7A04">
              <w:rPr>
                <w:rStyle w:val="eop"/>
                <w:rFonts w:cstheme="minorHAnsi"/>
              </w:rPr>
              <w:t> </w:t>
            </w:r>
          </w:p>
        </w:tc>
      </w:tr>
      <w:tr w:rsidR="00BD5EB7" w:rsidRPr="00DE7A04" w14:paraId="3FB41DA7" w14:textId="77777777" w:rsidTr="007968AE">
        <w:trPr>
          <w:trHeight w:val="281"/>
        </w:trPr>
        <w:tc>
          <w:tcPr>
            <w:tcW w:w="2839" w:type="dxa"/>
          </w:tcPr>
          <w:p w14:paraId="71A0FFB5" w14:textId="77777777" w:rsidR="00BD5EB7" w:rsidRPr="00DE7A04" w:rsidRDefault="00BD5EB7" w:rsidP="007968AE">
            <w:pPr>
              <w:rPr>
                <w:rFonts w:cstheme="minorHAnsi"/>
              </w:rPr>
            </w:pPr>
            <w:r w:rsidRPr="00DE7A04">
              <w:rPr>
                <w:rFonts w:cstheme="minorHAnsi"/>
              </w:rPr>
              <w:t>DataType</w:t>
            </w:r>
          </w:p>
        </w:tc>
        <w:tc>
          <w:tcPr>
            <w:tcW w:w="6206" w:type="dxa"/>
          </w:tcPr>
          <w:p w14:paraId="487EB35F" w14:textId="77777777" w:rsidR="00BD5EB7" w:rsidRPr="00DE7A04" w:rsidRDefault="00BD5EB7" w:rsidP="007968AE">
            <w:pPr>
              <w:rPr>
                <w:rFonts w:cstheme="minorHAnsi"/>
              </w:rPr>
            </w:pPr>
            <w:r w:rsidRPr="00DE7A04">
              <w:rPr>
                <w:rFonts w:cstheme="minorHAnsi"/>
              </w:rPr>
              <w:t>Int</w:t>
            </w:r>
          </w:p>
        </w:tc>
      </w:tr>
      <w:tr w:rsidR="00BD5EB7" w:rsidRPr="00DE7A04" w14:paraId="41FF5F3F" w14:textId="77777777" w:rsidTr="007968AE">
        <w:trPr>
          <w:trHeight w:val="266"/>
        </w:trPr>
        <w:tc>
          <w:tcPr>
            <w:tcW w:w="2839" w:type="dxa"/>
          </w:tcPr>
          <w:p w14:paraId="7BE256D9" w14:textId="77777777" w:rsidR="00BD5EB7" w:rsidRPr="00DE7A04" w:rsidRDefault="00BD5EB7" w:rsidP="007968AE">
            <w:pPr>
              <w:rPr>
                <w:rFonts w:cstheme="minorHAnsi"/>
              </w:rPr>
            </w:pPr>
            <w:r w:rsidRPr="00DE7A04">
              <w:rPr>
                <w:rFonts w:cstheme="minorHAnsi"/>
              </w:rPr>
              <w:t>Length:</w:t>
            </w:r>
          </w:p>
        </w:tc>
        <w:tc>
          <w:tcPr>
            <w:tcW w:w="6206" w:type="dxa"/>
          </w:tcPr>
          <w:p w14:paraId="352AB21A" w14:textId="77777777" w:rsidR="00BD5EB7" w:rsidRPr="00DE7A04" w:rsidRDefault="00BD5EB7" w:rsidP="007968AE">
            <w:pPr>
              <w:rPr>
                <w:rFonts w:cstheme="minorHAnsi"/>
              </w:rPr>
            </w:pPr>
            <w:r w:rsidRPr="00DE7A04">
              <w:rPr>
                <w:rFonts w:cstheme="minorHAnsi"/>
              </w:rPr>
              <w:t>10</w:t>
            </w:r>
          </w:p>
        </w:tc>
      </w:tr>
      <w:tr w:rsidR="00BD5EB7" w:rsidRPr="00DE7A04" w14:paraId="23A456EF" w14:textId="77777777" w:rsidTr="007968AE">
        <w:trPr>
          <w:trHeight w:val="281"/>
        </w:trPr>
        <w:tc>
          <w:tcPr>
            <w:tcW w:w="2839" w:type="dxa"/>
          </w:tcPr>
          <w:p w14:paraId="7CF5B885" w14:textId="77777777" w:rsidR="00BD5EB7" w:rsidRPr="00DE7A04" w:rsidRDefault="00BD5EB7" w:rsidP="007968AE">
            <w:pPr>
              <w:rPr>
                <w:rFonts w:cstheme="minorHAnsi"/>
              </w:rPr>
            </w:pPr>
            <w:r w:rsidRPr="00DE7A04">
              <w:rPr>
                <w:rFonts w:cstheme="minorHAnsi"/>
              </w:rPr>
              <w:t>Purpose:</w:t>
            </w:r>
          </w:p>
        </w:tc>
        <w:tc>
          <w:tcPr>
            <w:tcW w:w="6206" w:type="dxa"/>
          </w:tcPr>
          <w:p w14:paraId="79B4AED7" w14:textId="77777777" w:rsidR="00BD5EB7" w:rsidRPr="00DE7A04" w:rsidRDefault="00BD5EB7" w:rsidP="007968AE">
            <w:pPr>
              <w:rPr>
                <w:rFonts w:cstheme="minorHAnsi"/>
              </w:rPr>
            </w:pPr>
            <w:r w:rsidRPr="00DE7A04">
              <w:rPr>
                <w:rFonts w:cstheme="minorHAnsi"/>
              </w:rPr>
              <w:t>First-level Contact of the customer.</w:t>
            </w:r>
          </w:p>
        </w:tc>
      </w:tr>
      <w:tr w:rsidR="00BD5EB7" w:rsidRPr="00DE7A04" w14:paraId="06F2C5ED" w14:textId="77777777" w:rsidTr="007968AE">
        <w:trPr>
          <w:trHeight w:val="266"/>
        </w:trPr>
        <w:tc>
          <w:tcPr>
            <w:tcW w:w="2839" w:type="dxa"/>
          </w:tcPr>
          <w:p w14:paraId="72A7C6CB" w14:textId="77777777" w:rsidR="00BD5EB7" w:rsidRPr="00DE7A04" w:rsidRDefault="00BD5EB7" w:rsidP="007968AE">
            <w:pPr>
              <w:rPr>
                <w:rFonts w:cstheme="minorHAnsi"/>
              </w:rPr>
            </w:pPr>
            <w:r w:rsidRPr="00DE7A04">
              <w:rPr>
                <w:rFonts w:cstheme="minorHAnsi"/>
              </w:rPr>
              <w:t>Unit Type:</w:t>
            </w:r>
          </w:p>
        </w:tc>
        <w:tc>
          <w:tcPr>
            <w:tcW w:w="6206" w:type="dxa"/>
          </w:tcPr>
          <w:p w14:paraId="29824DE3" w14:textId="77777777" w:rsidR="00BD5EB7" w:rsidRPr="00DE7A04" w:rsidRDefault="00BD5EB7" w:rsidP="007968AE">
            <w:pPr>
              <w:rPr>
                <w:rFonts w:cstheme="minorHAnsi"/>
              </w:rPr>
            </w:pPr>
            <w:r w:rsidRPr="00DE7A04">
              <w:rPr>
                <w:rFonts w:cstheme="minorHAnsi"/>
              </w:rPr>
              <w:t>N/A</w:t>
            </w:r>
          </w:p>
        </w:tc>
      </w:tr>
      <w:tr w:rsidR="00BD5EB7" w:rsidRPr="00DE7A04" w14:paraId="5141B115" w14:textId="77777777" w:rsidTr="007968AE">
        <w:trPr>
          <w:trHeight w:val="281"/>
        </w:trPr>
        <w:tc>
          <w:tcPr>
            <w:tcW w:w="2839" w:type="dxa"/>
          </w:tcPr>
          <w:p w14:paraId="2A9FBB03"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4CD6387B" w14:textId="77777777" w:rsidR="00BD5EB7" w:rsidRPr="00DE7A04" w:rsidRDefault="00BD5EB7" w:rsidP="007968AE">
            <w:pPr>
              <w:rPr>
                <w:rFonts w:cstheme="minorHAnsi"/>
              </w:rPr>
            </w:pPr>
            <w:r w:rsidRPr="00DE7A04">
              <w:rPr>
                <w:rFonts w:cstheme="minorHAnsi"/>
              </w:rPr>
              <w:t>10</w:t>
            </w:r>
          </w:p>
        </w:tc>
      </w:tr>
      <w:tr w:rsidR="00BD5EB7" w:rsidRPr="00DE7A04" w14:paraId="21314B08" w14:textId="77777777" w:rsidTr="007968AE">
        <w:trPr>
          <w:trHeight w:val="266"/>
        </w:trPr>
        <w:tc>
          <w:tcPr>
            <w:tcW w:w="2839" w:type="dxa"/>
          </w:tcPr>
          <w:p w14:paraId="603349C5" w14:textId="77777777" w:rsidR="00BD5EB7" w:rsidRPr="00DE7A04" w:rsidRDefault="00BD5EB7" w:rsidP="007968AE">
            <w:pPr>
              <w:rPr>
                <w:rFonts w:cstheme="minorHAnsi"/>
              </w:rPr>
            </w:pPr>
            <w:r w:rsidRPr="00DE7A04">
              <w:rPr>
                <w:rFonts w:cstheme="minorHAnsi"/>
              </w:rPr>
              <w:t>Value Explanation:</w:t>
            </w:r>
          </w:p>
        </w:tc>
        <w:tc>
          <w:tcPr>
            <w:tcW w:w="6206" w:type="dxa"/>
          </w:tcPr>
          <w:p w14:paraId="2AA1EDEC" w14:textId="77777777" w:rsidR="00BD5EB7" w:rsidRPr="00DE7A04" w:rsidRDefault="00BD5EB7" w:rsidP="007968AE">
            <w:pPr>
              <w:rPr>
                <w:rFonts w:cstheme="minorHAnsi"/>
              </w:rPr>
            </w:pPr>
            <w:r w:rsidRPr="00DE7A04">
              <w:rPr>
                <w:rFonts w:cstheme="minorHAnsi"/>
              </w:rPr>
              <w:t>Values should be number with 10 digits only</w:t>
            </w:r>
          </w:p>
        </w:tc>
      </w:tr>
      <w:tr w:rsidR="00BD5EB7" w:rsidRPr="00DE7A04" w14:paraId="5C30778A" w14:textId="77777777" w:rsidTr="007968AE">
        <w:trPr>
          <w:trHeight w:val="266"/>
        </w:trPr>
        <w:tc>
          <w:tcPr>
            <w:tcW w:w="2839" w:type="dxa"/>
          </w:tcPr>
          <w:p w14:paraId="7B1832A4" w14:textId="77777777" w:rsidR="00BD5EB7" w:rsidRPr="00DE7A04" w:rsidRDefault="00BD5EB7" w:rsidP="007968AE">
            <w:pPr>
              <w:rPr>
                <w:rFonts w:cstheme="minorHAnsi"/>
              </w:rPr>
            </w:pPr>
            <w:r w:rsidRPr="00DE7A04">
              <w:rPr>
                <w:rFonts w:cstheme="minorHAnsi"/>
              </w:rPr>
              <w:t>Sources:</w:t>
            </w:r>
          </w:p>
        </w:tc>
        <w:tc>
          <w:tcPr>
            <w:tcW w:w="6206" w:type="dxa"/>
          </w:tcPr>
          <w:p w14:paraId="6A5BBB61" w14:textId="77777777" w:rsidR="00BD5EB7" w:rsidRPr="00DE7A04" w:rsidRDefault="00BD5EB7" w:rsidP="007968AE">
            <w:pPr>
              <w:rPr>
                <w:rFonts w:cstheme="minorHAnsi"/>
              </w:rPr>
            </w:pPr>
            <w:r w:rsidRPr="00DE7A04">
              <w:rPr>
                <w:rFonts w:cstheme="minorHAnsi"/>
              </w:rPr>
              <w:t>User generated</w:t>
            </w:r>
          </w:p>
        </w:tc>
      </w:tr>
      <w:tr w:rsidR="00BD5EB7" w:rsidRPr="00DE7A04" w14:paraId="6AC71B5F" w14:textId="77777777" w:rsidTr="007968AE">
        <w:trPr>
          <w:trHeight w:val="266"/>
        </w:trPr>
        <w:tc>
          <w:tcPr>
            <w:tcW w:w="2839" w:type="dxa"/>
          </w:tcPr>
          <w:p w14:paraId="4A66DA46"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66D093E8" w14:textId="77777777" w:rsidR="00BD5EB7" w:rsidRPr="00DE7A04" w:rsidRDefault="00BD5EB7" w:rsidP="007968AE">
            <w:pPr>
              <w:rPr>
                <w:rFonts w:cstheme="minorHAnsi"/>
              </w:rPr>
            </w:pPr>
            <w:r w:rsidRPr="00DE7A04">
              <w:rPr>
                <w:rFonts w:cstheme="minorHAnsi"/>
              </w:rPr>
              <w:t>Encrypted as a part of Critical Risk Data (CRD)</w:t>
            </w:r>
          </w:p>
        </w:tc>
      </w:tr>
    </w:tbl>
    <w:p w14:paraId="046E1AC0" w14:textId="77777777" w:rsidR="00F64303" w:rsidRPr="00DE7A04" w:rsidRDefault="00F64303" w:rsidP="00BD5EB7">
      <w:pPr>
        <w:spacing w:after="0"/>
        <w:rPr>
          <w:rFonts w:cstheme="minorHAnsi"/>
          <w:b/>
          <w:bCs/>
        </w:rPr>
      </w:pPr>
    </w:p>
    <w:p w14:paraId="77B14ED0" w14:textId="63490C6A" w:rsidR="00BD5EB7" w:rsidRPr="00DE7A04" w:rsidRDefault="00BD5EB7" w:rsidP="00BD5EB7">
      <w:pPr>
        <w:spacing w:after="0"/>
        <w:rPr>
          <w:rFonts w:cstheme="minorHAnsi"/>
          <w:b/>
          <w:bCs/>
        </w:rPr>
      </w:pPr>
      <w:r w:rsidRPr="00DE7A04">
        <w:rPr>
          <w:rFonts w:cstheme="minorHAnsi"/>
          <w:b/>
          <w:bCs/>
        </w:rPr>
        <w:t>Users.DOB</w:t>
      </w:r>
    </w:p>
    <w:tbl>
      <w:tblPr>
        <w:tblStyle w:val="TableGrid"/>
        <w:tblW w:w="9045" w:type="dxa"/>
        <w:tblLook w:val="04A0" w:firstRow="1" w:lastRow="0" w:firstColumn="1" w:lastColumn="0" w:noHBand="0" w:noVBand="1"/>
      </w:tblPr>
      <w:tblGrid>
        <w:gridCol w:w="2839"/>
        <w:gridCol w:w="6206"/>
      </w:tblGrid>
      <w:tr w:rsidR="00BD5EB7" w:rsidRPr="00DE7A04" w14:paraId="29A9AFE2" w14:textId="77777777" w:rsidTr="007968AE">
        <w:trPr>
          <w:trHeight w:val="281"/>
        </w:trPr>
        <w:tc>
          <w:tcPr>
            <w:tcW w:w="2839" w:type="dxa"/>
          </w:tcPr>
          <w:p w14:paraId="6829795F" w14:textId="77777777" w:rsidR="00BD5EB7" w:rsidRPr="00DE7A04" w:rsidRDefault="00BD5EB7" w:rsidP="007968AE">
            <w:pPr>
              <w:rPr>
                <w:rFonts w:cstheme="minorHAnsi"/>
              </w:rPr>
            </w:pPr>
            <w:r w:rsidRPr="00DE7A04">
              <w:rPr>
                <w:rFonts w:cstheme="minorHAnsi"/>
              </w:rPr>
              <w:t>Field Name:</w:t>
            </w:r>
          </w:p>
        </w:tc>
        <w:tc>
          <w:tcPr>
            <w:tcW w:w="6206" w:type="dxa"/>
          </w:tcPr>
          <w:p w14:paraId="1A221C70" w14:textId="77777777" w:rsidR="00BD5EB7" w:rsidRPr="00DE7A04" w:rsidRDefault="00BD5EB7" w:rsidP="007968AE">
            <w:pPr>
              <w:rPr>
                <w:rFonts w:cstheme="minorHAnsi"/>
              </w:rPr>
            </w:pPr>
            <w:r w:rsidRPr="00DE7A04">
              <w:rPr>
                <w:rStyle w:val="normaltextrun"/>
                <w:rFonts w:cstheme="minorHAnsi"/>
              </w:rPr>
              <w:t>DOB</w:t>
            </w:r>
            <w:r w:rsidRPr="00DE7A04">
              <w:rPr>
                <w:rStyle w:val="eop"/>
                <w:rFonts w:cstheme="minorHAnsi"/>
              </w:rPr>
              <w:t> </w:t>
            </w:r>
          </w:p>
        </w:tc>
      </w:tr>
      <w:tr w:rsidR="00BD5EB7" w:rsidRPr="00DE7A04" w14:paraId="1830994F" w14:textId="77777777" w:rsidTr="007968AE">
        <w:trPr>
          <w:trHeight w:val="281"/>
        </w:trPr>
        <w:tc>
          <w:tcPr>
            <w:tcW w:w="2839" w:type="dxa"/>
          </w:tcPr>
          <w:p w14:paraId="6DCD379B" w14:textId="77777777" w:rsidR="00BD5EB7" w:rsidRPr="00DE7A04" w:rsidRDefault="00BD5EB7" w:rsidP="007968AE">
            <w:pPr>
              <w:rPr>
                <w:rFonts w:cstheme="minorHAnsi"/>
              </w:rPr>
            </w:pPr>
            <w:r w:rsidRPr="00DE7A04">
              <w:rPr>
                <w:rFonts w:cstheme="minorHAnsi"/>
              </w:rPr>
              <w:t>DataType</w:t>
            </w:r>
          </w:p>
        </w:tc>
        <w:tc>
          <w:tcPr>
            <w:tcW w:w="6206" w:type="dxa"/>
          </w:tcPr>
          <w:p w14:paraId="74DB3296" w14:textId="77777777" w:rsidR="00BD5EB7" w:rsidRPr="00DE7A04" w:rsidRDefault="00BD5EB7" w:rsidP="007968AE">
            <w:pPr>
              <w:rPr>
                <w:rFonts w:cstheme="minorHAnsi"/>
              </w:rPr>
            </w:pPr>
            <w:r w:rsidRPr="00DE7A04">
              <w:rPr>
                <w:rFonts w:cstheme="minorHAnsi"/>
              </w:rPr>
              <w:t>Date</w:t>
            </w:r>
          </w:p>
        </w:tc>
      </w:tr>
      <w:tr w:rsidR="00BD5EB7" w:rsidRPr="00DE7A04" w14:paraId="5F784E25" w14:textId="77777777" w:rsidTr="007968AE">
        <w:trPr>
          <w:trHeight w:val="266"/>
        </w:trPr>
        <w:tc>
          <w:tcPr>
            <w:tcW w:w="2839" w:type="dxa"/>
          </w:tcPr>
          <w:p w14:paraId="1B762612" w14:textId="77777777" w:rsidR="00BD5EB7" w:rsidRPr="00DE7A04" w:rsidRDefault="00BD5EB7" w:rsidP="007968AE">
            <w:pPr>
              <w:rPr>
                <w:rFonts w:cstheme="minorHAnsi"/>
              </w:rPr>
            </w:pPr>
            <w:r w:rsidRPr="00DE7A04">
              <w:rPr>
                <w:rFonts w:cstheme="minorHAnsi"/>
              </w:rPr>
              <w:t>Length:</w:t>
            </w:r>
          </w:p>
        </w:tc>
        <w:tc>
          <w:tcPr>
            <w:tcW w:w="6206" w:type="dxa"/>
          </w:tcPr>
          <w:p w14:paraId="1E9F4720" w14:textId="77777777" w:rsidR="00BD5EB7" w:rsidRPr="00DE7A04" w:rsidRDefault="00BD5EB7" w:rsidP="007968AE">
            <w:pPr>
              <w:rPr>
                <w:rFonts w:cstheme="minorHAnsi"/>
              </w:rPr>
            </w:pPr>
            <w:r w:rsidRPr="00DE7A04">
              <w:rPr>
                <w:rFonts w:cstheme="minorHAnsi"/>
              </w:rPr>
              <w:t>N/A</w:t>
            </w:r>
          </w:p>
        </w:tc>
      </w:tr>
      <w:tr w:rsidR="00BD5EB7" w:rsidRPr="00DE7A04" w14:paraId="2AF1E90F" w14:textId="77777777" w:rsidTr="007968AE">
        <w:trPr>
          <w:trHeight w:val="281"/>
        </w:trPr>
        <w:tc>
          <w:tcPr>
            <w:tcW w:w="2839" w:type="dxa"/>
          </w:tcPr>
          <w:p w14:paraId="255AD223" w14:textId="77777777" w:rsidR="00BD5EB7" w:rsidRPr="00DE7A04" w:rsidRDefault="00BD5EB7" w:rsidP="007968AE">
            <w:pPr>
              <w:rPr>
                <w:rFonts w:cstheme="minorHAnsi"/>
              </w:rPr>
            </w:pPr>
            <w:r w:rsidRPr="00DE7A04">
              <w:rPr>
                <w:rFonts w:cstheme="minorHAnsi"/>
              </w:rPr>
              <w:t>Purpose:</w:t>
            </w:r>
          </w:p>
        </w:tc>
        <w:tc>
          <w:tcPr>
            <w:tcW w:w="6206" w:type="dxa"/>
          </w:tcPr>
          <w:p w14:paraId="283C4363" w14:textId="77777777" w:rsidR="00BD5EB7" w:rsidRPr="00DE7A04" w:rsidRDefault="00BD5EB7" w:rsidP="007968AE">
            <w:pPr>
              <w:rPr>
                <w:rFonts w:cstheme="minorHAnsi"/>
              </w:rPr>
            </w:pPr>
            <w:r w:rsidRPr="00DE7A04">
              <w:rPr>
                <w:rFonts w:cstheme="minorHAnsi"/>
              </w:rPr>
              <w:t>Date of birth of the customer.</w:t>
            </w:r>
          </w:p>
        </w:tc>
      </w:tr>
      <w:tr w:rsidR="00BD5EB7" w:rsidRPr="00DE7A04" w14:paraId="68A9ED20" w14:textId="77777777" w:rsidTr="007968AE">
        <w:trPr>
          <w:trHeight w:val="266"/>
        </w:trPr>
        <w:tc>
          <w:tcPr>
            <w:tcW w:w="2839" w:type="dxa"/>
          </w:tcPr>
          <w:p w14:paraId="1D86B1DA" w14:textId="77777777" w:rsidR="00BD5EB7" w:rsidRPr="00DE7A04" w:rsidRDefault="00BD5EB7" w:rsidP="007968AE">
            <w:pPr>
              <w:rPr>
                <w:rFonts w:cstheme="minorHAnsi"/>
              </w:rPr>
            </w:pPr>
            <w:r w:rsidRPr="00DE7A04">
              <w:rPr>
                <w:rFonts w:cstheme="minorHAnsi"/>
              </w:rPr>
              <w:t>Unit Type:</w:t>
            </w:r>
          </w:p>
        </w:tc>
        <w:tc>
          <w:tcPr>
            <w:tcW w:w="6206" w:type="dxa"/>
          </w:tcPr>
          <w:p w14:paraId="5361C406" w14:textId="77777777" w:rsidR="00BD5EB7" w:rsidRPr="00DE7A04" w:rsidRDefault="00BD5EB7" w:rsidP="007968AE">
            <w:pPr>
              <w:rPr>
                <w:rFonts w:cstheme="minorHAnsi"/>
              </w:rPr>
            </w:pPr>
            <w:r w:rsidRPr="00DE7A04">
              <w:rPr>
                <w:rFonts w:cstheme="minorHAnsi"/>
              </w:rPr>
              <w:t>N/A</w:t>
            </w:r>
          </w:p>
        </w:tc>
      </w:tr>
      <w:tr w:rsidR="00BD5EB7" w:rsidRPr="00DE7A04" w14:paraId="54D5150B" w14:textId="77777777" w:rsidTr="007968AE">
        <w:trPr>
          <w:trHeight w:val="281"/>
        </w:trPr>
        <w:tc>
          <w:tcPr>
            <w:tcW w:w="2839" w:type="dxa"/>
          </w:tcPr>
          <w:p w14:paraId="59FAC163"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03D9C7DD" w14:textId="77777777" w:rsidR="00BD5EB7" w:rsidRPr="00DE7A04" w:rsidRDefault="00BD5EB7" w:rsidP="007968AE">
            <w:pPr>
              <w:rPr>
                <w:rFonts w:cstheme="minorHAnsi"/>
              </w:rPr>
            </w:pPr>
            <w:r w:rsidRPr="00DE7A04">
              <w:rPr>
                <w:rFonts w:cstheme="minorHAnsi"/>
              </w:rPr>
              <w:t>N/A</w:t>
            </w:r>
          </w:p>
        </w:tc>
      </w:tr>
      <w:tr w:rsidR="00BD5EB7" w:rsidRPr="00DE7A04" w14:paraId="01D3DE87" w14:textId="77777777" w:rsidTr="007968AE">
        <w:trPr>
          <w:trHeight w:val="266"/>
        </w:trPr>
        <w:tc>
          <w:tcPr>
            <w:tcW w:w="2839" w:type="dxa"/>
          </w:tcPr>
          <w:p w14:paraId="0D9523D6" w14:textId="77777777" w:rsidR="00BD5EB7" w:rsidRPr="00DE7A04" w:rsidRDefault="00BD5EB7" w:rsidP="007968AE">
            <w:pPr>
              <w:rPr>
                <w:rFonts w:cstheme="minorHAnsi"/>
              </w:rPr>
            </w:pPr>
            <w:r w:rsidRPr="00DE7A04">
              <w:rPr>
                <w:rFonts w:cstheme="minorHAnsi"/>
              </w:rPr>
              <w:t>Value Explanation:</w:t>
            </w:r>
          </w:p>
        </w:tc>
        <w:tc>
          <w:tcPr>
            <w:tcW w:w="6206" w:type="dxa"/>
          </w:tcPr>
          <w:p w14:paraId="2D8C7E3E" w14:textId="77777777" w:rsidR="00BD5EB7" w:rsidRPr="00DE7A04" w:rsidRDefault="00BD5EB7" w:rsidP="007968AE">
            <w:pPr>
              <w:rPr>
                <w:rFonts w:cstheme="minorHAnsi"/>
              </w:rPr>
            </w:pPr>
            <w:r w:rsidRPr="00DE7A04">
              <w:rPr>
                <w:rFonts w:cstheme="minorHAnsi"/>
              </w:rPr>
              <w:t>DD/MM/YYYY</w:t>
            </w:r>
          </w:p>
        </w:tc>
      </w:tr>
      <w:tr w:rsidR="00BD5EB7" w:rsidRPr="00DE7A04" w14:paraId="6BF70E61" w14:textId="77777777" w:rsidTr="007968AE">
        <w:trPr>
          <w:trHeight w:val="266"/>
        </w:trPr>
        <w:tc>
          <w:tcPr>
            <w:tcW w:w="2839" w:type="dxa"/>
          </w:tcPr>
          <w:p w14:paraId="380C97E4" w14:textId="77777777" w:rsidR="00BD5EB7" w:rsidRPr="00DE7A04" w:rsidRDefault="00BD5EB7" w:rsidP="007968AE">
            <w:pPr>
              <w:rPr>
                <w:rFonts w:cstheme="minorHAnsi"/>
              </w:rPr>
            </w:pPr>
            <w:r w:rsidRPr="00DE7A04">
              <w:rPr>
                <w:rFonts w:cstheme="minorHAnsi"/>
              </w:rPr>
              <w:t>Sources:</w:t>
            </w:r>
          </w:p>
        </w:tc>
        <w:tc>
          <w:tcPr>
            <w:tcW w:w="6206" w:type="dxa"/>
          </w:tcPr>
          <w:p w14:paraId="562BDE2B" w14:textId="77777777" w:rsidR="00BD5EB7" w:rsidRPr="00DE7A04" w:rsidRDefault="00BD5EB7" w:rsidP="007968AE">
            <w:pPr>
              <w:rPr>
                <w:rFonts w:cstheme="minorHAnsi"/>
              </w:rPr>
            </w:pPr>
            <w:r w:rsidRPr="00DE7A04">
              <w:rPr>
                <w:rFonts w:cstheme="minorHAnsi"/>
              </w:rPr>
              <w:t>User generated</w:t>
            </w:r>
          </w:p>
        </w:tc>
      </w:tr>
      <w:tr w:rsidR="00BD5EB7" w:rsidRPr="00DE7A04" w14:paraId="63F7113F" w14:textId="77777777" w:rsidTr="007968AE">
        <w:trPr>
          <w:trHeight w:val="266"/>
        </w:trPr>
        <w:tc>
          <w:tcPr>
            <w:tcW w:w="2839" w:type="dxa"/>
          </w:tcPr>
          <w:p w14:paraId="7FEF9B9E"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2631EA52" w14:textId="77777777" w:rsidR="00BD5EB7" w:rsidRPr="00DE7A04" w:rsidRDefault="00BD5EB7" w:rsidP="007968AE">
            <w:pPr>
              <w:rPr>
                <w:rFonts w:cstheme="minorHAnsi"/>
              </w:rPr>
            </w:pPr>
            <w:r w:rsidRPr="00DE7A04">
              <w:rPr>
                <w:rFonts w:cstheme="minorHAnsi"/>
              </w:rPr>
              <w:t>Encrypted as a part of Critical Risk Data (CRD)</w:t>
            </w:r>
          </w:p>
        </w:tc>
      </w:tr>
    </w:tbl>
    <w:p w14:paraId="0330BE09" w14:textId="77777777" w:rsidR="00F64303" w:rsidRPr="00DE7A04" w:rsidRDefault="00F64303" w:rsidP="00BD5EB7">
      <w:pPr>
        <w:spacing w:after="0"/>
        <w:rPr>
          <w:rFonts w:cstheme="minorHAnsi"/>
          <w:b/>
          <w:bCs/>
        </w:rPr>
      </w:pPr>
    </w:p>
    <w:p w14:paraId="56F77306" w14:textId="03703869" w:rsidR="00BD5EB7" w:rsidRPr="00DE7A04" w:rsidRDefault="00BD5EB7" w:rsidP="00BD5EB7">
      <w:pPr>
        <w:spacing w:after="0"/>
        <w:rPr>
          <w:rFonts w:cstheme="minorHAnsi"/>
          <w:b/>
          <w:bCs/>
        </w:rPr>
      </w:pPr>
      <w:r w:rsidRPr="00DE7A04">
        <w:rPr>
          <w:rFonts w:cstheme="minorHAnsi"/>
          <w:b/>
          <w:bCs/>
        </w:rPr>
        <w:t>Users.Address</w:t>
      </w:r>
    </w:p>
    <w:tbl>
      <w:tblPr>
        <w:tblStyle w:val="TableGrid"/>
        <w:tblW w:w="9045" w:type="dxa"/>
        <w:tblLook w:val="04A0" w:firstRow="1" w:lastRow="0" w:firstColumn="1" w:lastColumn="0" w:noHBand="0" w:noVBand="1"/>
      </w:tblPr>
      <w:tblGrid>
        <w:gridCol w:w="2839"/>
        <w:gridCol w:w="6206"/>
      </w:tblGrid>
      <w:tr w:rsidR="00BD5EB7" w:rsidRPr="00DE7A04" w14:paraId="7092F093" w14:textId="77777777" w:rsidTr="007968AE">
        <w:trPr>
          <w:trHeight w:val="281"/>
        </w:trPr>
        <w:tc>
          <w:tcPr>
            <w:tcW w:w="2839" w:type="dxa"/>
          </w:tcPr>
          <w:p w14:paraId="6E048897" w14:textId="77777777" w:rsidR="00BD5EB7" w:rsidRPr="00DE7A04" w:rsidRDefault="00BD5EB7" w:rsidP="007968AE">
            <w:pPr>
              <w:rPr>
                <w:rFonts w:cstheme="minorHAnsi"/>
              </w:rPr>
            </w:pPr>
            <w:r w:rsidRPr="00DE7A04">
              <w:rPr>
                <w:rFonts w:cstheme="minorHAnsi"/>
              </w:rPr>
              <w:t>Field Name:</w:t>
            </w:r>
          </w:p>
        </w:tc>
        <w:tc>
          <w:tcPr>
            <w:tcW w:w="6206" w:type="dxa"/>
          </w:tcPr>
          <w:p w14:paraId="3EF8F9C6" w14:textId="77777777" w:rsidR="00BD5EB7" w:rsidRPr="00DE7A04" w:rsidRDefault="00BD5EB7" w:rsidP="007968AE">
            <w:pPr>
              <w:rPr>
                <w:rFonts w:cstheme="minorHAnsi"/>
              </w:rPr>
            </w:pPr>
            <w:r w:rsidRPr="00DE7A04">
              <w:rPr>
                <w:rStyle w:val="normaltextrun"/>
                <w:rFonts w:cstheme="minorHAnsi"/>
              </w:rPr>
              <w:t>Address</w:t>
            </w:r>
            <w:r w:rsidRPr="00DE7A04">
              <w:rPr>
                <w:rStyle w:val="eop"/>
                <w:rFonts w:cstheme="minorHAnsi"/>
              </w:rPr>
              <w:t> </w:t>
            </w:r>
          </w:p>
        </w:tc>
      </w:tr>
      <w:tr w:rsidR="00BD5EB7" w:rsidRPr="00DE7A04" w14:paraId="08D02D9E" w14:textId="77777777" w:rsidTr="007968AE">
        <w:trPr>
          <w:trHeight w:val="281"/>
        </w:trPr>
        <w:tc>
          <w:tcPr>
            <w:tcW w:w="2839" w:type="dxa"/>
          </w:tcPr>
          <w:p w14:paraId="50243AD3" w14:textId="77777777" w:rsidR="00BD5EB7" w:rsidRPr="00DE7A04" w:rsidRDefault="00BD5EB7" w:rsidP="007968AE">
            <w:pPr>
              <w:rPr>
                <w:rFonts w:cstheme="minorHAnsi"/>
              </w:rPr>
            </w:pPr>
            <w:r w:rsidRPr="00DE7A04">
              <w:rPr>
                <w:rFonts w:cstheme="minorHAnsi"/>
              </w:rPr>
              <w:t>DataType</w:t>
            </w:r>
          </w:p>
        </w:tc>
        <w:tc>
          <w:tcPr>
            <w:tcW w:w="6206" w:type="dxa"/>
          </w:tcPr>
          <w:p w14:paraId="18F1A192" w14:textId="77777777" w:rsidR="00BD5EB7" w:rsidRPr="00DE7A04" w:rsidRDefault="00BD5EB7" w:rsidP="007968AE">
            <w:pPr>
              <w:rPr>
                <w:rFonts w:cstheme="minorHAnsi"/>
              </w:rPr>
            </w:pPr>
            <w:r w:rsidRPr="00DE7A04">
              <w:rPr>
                <w:rFonts w:cstheme="minorHAnsi"/>
              </w:rPr>
              <w:t>Text</w:t>
            </w:r>
          </w:p>
        </w:tc>
      </w:tr>
      <w:tr w:rsidR="00BD5EB7" w:rsidRPr="00DE7A04" w14:paraId="04822F38" w14:textId="77777777" w:rsidTr="007968AE">
        <w:trPr>
          <w:trHeight w:val="266"/>
        </w:trPr>
        <w:tc>
          <w:tcPr>
            <w:tcW w:w="2839" w:type="dxa"/>
          </w:tcPr>
          <w:p w14:paraId="3572B621" w14:textId="77777777" w:rsidR="00BD5EB7" w:rsidRPr="00DE7A04" w:rsidRDefault="00BD5EB7" w:rsidP="007968AE">
            <w:pPr>
              <w:rPr>
                <w:rFonts w:cstheme="minorHAnsi"/>
              </w:rPr>
            </w:pPr>
            <w:r w:rsidRPr="00DE7A04">
              <w:rPr>
                <w:rFonts w:cstheme="minorHAnsi"/>
              </w:rPr>
              <w:t>Length:</w:t>
            </w:r>
          </w:p>
        </w:tc>
        <w:tc>
          <w:tcPr>
            <w:tcW w:w="6206" w:type="dxa"/>
          </w:tcPr>
          <w:p w14:paraId="0CC1DE84" w14:textId="77777777" w:rsidR="00BD5EB7" w:rsidRPr="00DE7A04" w:rsidRDefault="00BD5EB7" w:rsidP="007968AE">
            <w:pPr>
              <w:rPr>
                <w:rFonts w:cstheme="minorHAnsi"/>
              </w:rPr>
            </w:pPr>
            <w:r w:rsidRPr="00DE7A04">
              <w:rPr>
                <w:rFonts w:cstheme="minorHAnsi"/>
              </w:rPr>
              <w:t>N/A</w:t>
            </w:r>
          </w:p>
        </w:tc>
      </w:tr>
      <w:tr w:rsidR="00BD5EB7" w:rsidRPr="00DE7A04" w14:paraId="2B59780F" w14:textId="77777777" w:rsidTr="007968AE">
        <w:trPr>
          <w:trHeight w:val="281"/>
        </w:trPr>
        <w:tc>
          <w:tcPr>
            <w:tcW w:w="2839" w:type="dxa"/>
          </w:tcPr>
          <w:p w14:paraId="115A32D7" w14:textId="77777777" w:rsidR="00BD5EB7" w:rsidRPr="00DE7A04" w:rsidRDefault="00BD5EB7" w:rsidP="007968AE">
            <w:pPr>
              <w:rPr>
                <w:rFonts w:cstheme="minorHAnsi"/>
              </w:rPr>
            </w:pPr>
            <w:r w:rsidRPr="00DE7A04">
              <w:rPr>
                <w:rFonts w:cstheme="minorHAnsi"/>
              </w:rPr>
              <w:t>Purpose:</w:t>
            </w:r>
          </w:p>
        </w:tc>
        <w:tc>
          <w:tcPr>
            <w:tcW w:w="6206" w:type="dxa"/>
          </w:tcPr>
          <w:p w14:paraId="4C5D1E1F" w14:textId="77777777" w:rsidR="00BD5EB7" w:rsidRPr="00DE7A04" w:rsidRDefault="00BD5EB7" w:rsidP="007968AE">
            <w:pPr>
              <w:rPr>
                <w:rFonts w:cstheme="minorHAnsi"/>
              </w:rPr>
            </w:pPr>
            <w:r w:rsidRPr="00DE7A04">
              <w:rPr>
                <w:rFonts w:cstheme="minorHAnsi"/>
              </w:rPr>
              <w:t>Current latest residing address of the customer.</w:t>
            </w:r>
          </w:p>
        </w:tc>
      </w:tr>
      <w:tr w:rsidR="00BD5EB7" w:rsidRPr="00DE7A04" w14:paraId="54C1C868" w14:textId="77777777" w:rsidTr="007968AE">
        <w:trPr>
          <w:trHeight w:val="266"/>
        </w:trPr>
        <w:tc>
          <w:tcPr>
            <w:tcW w:w="2839" w:type="dxa"/>
          </w:tcPr>
          <w:p w14:paraId="225FA766" w14:textId="77777777" w:rsidR="00BD5EB7" w:rsidRPr="00DE7A04" w:rsidRDefault="00BD5EB7" w:rsidP="007968AE">
            <w:pPr>
              <w:rPr>
                <w:rFonts w:cstheme="minorHAnsi"/>
              </w:rPr>
            </w:pPr>
            <w:r w:rsidRPr="00DE7A04">
              <w:rPr>
                <w:rFonts w:cstheme="minorHAnsi"/>
              </w:rPr>
              <w:t>Unit Type:</w:t>
            </w:r>
          </w:p>
        </w:tc>
        <w:tc>
          <w:tcPr>
            <w:tcW w:w="6206" w:type="dxa"/>
          </w:tcPr>
          <w:p w14:paraId="4AA5C6A0" w14:textId="77777777" w:rsidR="00BD5EB7" w:rsidRPr="00DE7A04" w:rsidRDefault="00BD5EB7" w:rsidP="007968AE">
            <w:pPr>
              <w:rPr>
                <w:rFonts w:cstheme="minorHAnsi"/>
              </w:rPr>
            </w:pPr>
            <w:r w:rsidRPr="00DE7A04">
              <w:rPr>
                <w:rFonts w:cstheme="minorHAnsi"/>
              </w:rPr>
              <w:t>N/A</w:t>
            </w:r>
          </w:p>
        </w:tc>
      </w:tr>
      <w:tr w:rsidR="00BD5EB7" w:rsidRPr="00DE7A04" w14:paraId="6BB6EEDC" w14:textId="77777777" w:rsidTr="007968AE">
        <w:trPr>
          <w:trHeight w:val="281"/>
        </w:trPr>
        <w:tc>
          <w:tcPr>
            <w:tcW w:w="2839" w:type="dxa"/>
          </w:tcPr>
          <w:p w14:paraId="29322748"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0419C569" w14:textId="77777777" w:rsidR="00BD5EB7" w:rsidRPr="00DE7A04" w:rsidRDefault="00BD5EB7" w:rsidP="007968AE">
            <w:pPr>
              <w:rPr>
                <w:rFonts w:cstheme="minorHAnsi"/>
              </w:rPr>
            </w:pPr>
            <w:r w:rsidRPr="00DE7A04">
              <w:rPr>
                <w:rFonts w:cstheme="minorHAnsi"/>
              </w:rPr>
              <w:t>N/A</w:t>
            </w:r>
          </w:p>
        </w:tc>
      </w:tr>
      <w:tr w:rsidR="00BD5EB7" w:rsidRPr="00DE7A04" w14:paraId="52A61685" w14:textId="77777777" w:rsidTr="007968AE">
        <w:trPr>
          <w:trHeight w:val="266"/>
        </w:trPr>
        <w:tc>
          <w:tcPr>
            <w:tcW w:w="2839" w:type="dxa"/>
          </w:tcPr>
          <w:p w14:paraId="63F66415" w14:textId="77777777" w:rsidR="00BD5EB7" w:rsidRPr="00DE7A04" w:rsidRDefault="00BD5EB7" w:rsidP="007968AE">
            <w:pPr>
              <w:rPr>
                <w:rFonts w:cstheme="minorHAnsi"/>
              </w:rPr>
            </w:pPr>
            <w:r w:rsidRPr="00DE7A04">
              <w:rPr>
                <w:rFonts w:cstheme="minorHAnsi"/>
              </w:rPr>
              <w:t>Value Explanation:</w:t>
            </w:r>
          </w:p>
        </w:tc>
        <w:tc>
          <w:tcPr>
            <w:tcW w:w="6206" w:type="dxa"/>
          </w:tcPr>
          <w:p w14:paraId="7E6A64B3" w14:textId="77777777" w:rsidR="00BD5EB7" w:rsidRPr="00DE7A04" w:rsidRDefault="00BD5EB7" w:rsidP="007968AE">
            <w:pPr>
              <w:rPr>
                <w:rFonts w:cstheme="minorHAnsi"/>
              </w:rPr>
            </w:pPr>
            <w:r w:rsidRPr="00DE7A04">
              <w:rPr>
                <w:rFonts w:cstheme="minorHAnsi"/>
              </w:rPr>
              <w:t>N/A</w:t>
            </w:r>
          </w:p>
        </w:tc>
      </w:tr>
      <w:tr w:rsidR="00BD5EB7" w:rsidRPr="00DE7A04" w14:paraId="7C393A88" w14:textId="77777777" w:rsidTr="007968AE">
        <w:trPr>
          <w:trHeight w:val="266"/>
        </w:trPr>
        <w:tc>
          <w:tcPr>
            <w:tcW w:w="2839" w:type="dxa"/>
          </w:tcPr>
          <w:p w14:paraId="48BAD0F2" w14:textId="77777777" w:rsidR="00BD5EB7" w:rsidRPr="00DE7A04" w:rsidRDefault="00BD5EB7" w:rsidP="007968AE">
            <w:pPr>
              <w:rPr>
                <w:rFonts w:cstheme="minorHAnsi"/>
              </w:rPr>
            </w:pPr>
            <w:r w:rsidRPr="00DE7A04">
              <w:rPr>
                <w:rFonts w:cstheme="minorHAnsi"/>
              </w:rPr>
              <w:t>Sources:</w:t>
            </w:r>
          </w:p>
        </w:tc>
        <w:tc>
          <w:tcPr>
            <w:tcW w:w="6206" w:type="dxa"/>
          </w:tcPr>
          <w:p w14:paraId="41EEAB95" w14:textId="77777777" w:rsidR="00BD5EB7" w:rsidRPr="00DE7A04" w:rsidRDefault="00BD5EB7" w:rsidP="007968AE">
            <w:pPr>
              <w:rPr>
                <w:rFonts w:cstheme="minorHAnsi"/>
              </w:rPr>
            </w:pPr>
            <w:r w:rsidRPr="00DE7A04">
              <w:rPr>
                <w:rFonts w:cstheme="minorHAnsi"/>
              </w:rPr>
              <w:t>User generated</w:t>
            </w:r>
          </w:p>
        </w:tc>
      </w:tr>
      <w:tr w:rsidR="00BD5EB7" w:rsidRPr="00DE7A04" w14:paraId="6C806A90" w14:textId="77777777" w:rsidTr="007968AE">
        <w:trPr>
          <w:trHeight w:val="80"/>
        </w:trPr>
        <w:tc>
          <w:tcPr>
            <w:tcW w:w="2839" w:type="dxa"/>
          </w:tcPr>
          <w:p w14:paraId="3A877795"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7A03527C" w14:textId="77777777" w:rsidR="00BD5EB7" w:rsidRPr="00DE7A04" w:rsidRDefault="00BD5EB7" w:rsidP="007968AE">
            <w:pPr>
              <w:rPr>
                <w:rFonts w:cstheme="minorHAnsi"/>
              </w:rPr>
            </w:pPr>
            <w:r w:rsidRPr="00DE7A04">
              <w:rPr>
                <w:rFonts w:cstheme="minorHAnsi"/>
              </w:rPr>
              <w:t>Encrypted as a part of Critical Risk Data (CRD)</w:t>
            </w:r>
          </w:p>
        </w:tc>
      </w:tr>
    </w:tbl>
    <w:p w14:paraId="1584F88C" w14:textId="77777777" w:rsidR="00BD5EB7" w:rsidRPr="00DE7A04" w:rsidRDefault="00BD5EB7" w:rsidP="00BD5EB7">
      <w:pPr>
        <w:spacing w:after="0"/>
        <w:rPr>
          <w:rFonts w:cstheme="minorHAnsi"/>
          <w:b/>
          <w:bCs/>
        </w:rPr>
      </w:pPr>
    </w:p>
    <w:p w14:paraId="4132E4F6" w14:textId="77777777" w:rsidR="00BD5EB7" w:rsidRPr="00DE7A04" w:rsidRDefault="00BD5EB7" w:rsidP="00BD5EB7">
      <w:pPr>
        <w:spacing w:after="0"/>
        <w:rPr>
          <w:rFonts w:cstheme="minorHAnsi"/>
          <w:b/>
          <w:bCs/>
        </w:rPr>
      </w:pPr>
      <w:r w:rsidRPr="00DE7A04">
        <w:rPr>
          <w:rFonts w:cstheme="minorHAnsi"/>
          <w:b/>
          <w:bCs/>
        </w:rPr>
        <w:t>Users.DateCreated</w:t>
      </w:r>
    </w:p>
    <w:tbl>
      <w:tblPr>
        <w:tblStyle w:val="TableGrid"/>
        <w:tblW w:w="9045" w:type="dxa"/>
        <w:tblLook w:val="04A0" w:firstRow="1" w:lastRow="0" w:firstColumn="1" w:lastColumn="0" w:noHBand="0" w:noVBand="1"/>
      </w:tblPr>
      <w:tblGrid>
        <w:gridCol w:w="2839"/>
        <w:gridCol w:w="6206"/>
      </w:tblGrid>
      <w:tr w:rsidR="00BD5EB7" w:rsidRPr="00DE7A04" w14:paraId="42AB8043" w14:textId="77777777" w:rsidTr="007968AE">
        <w:trPr>
          <w:trHeight w:val="281"/>
        </w:trPr>
        <w:tc>
          <w:tcPr>
            <w:tcW w:w="2839" w:type="dxa"/>
          </w:tcPr>
          <w:p w14:paraId="58869911" w14:textId="77777777" w:rsidR="00BD5EB7" w:rsidRPr="00DE7A04" w:rsidRDefault="00BD5EB7" w:rsidP="007968AE">
            <w:pPr>
              <w:rPr>
                <w:rFonts w:cstheme="minorHAnsi"/>
              </w:rPr>
            </w:pPr>
            <w:r w:rsidRPr="00DE7A04">
              <w:rPr>
                <w:rFonts w:cstheme="minorHAnsi"/>
              </w:rPr>
              <w:t>Field Name:</w:t>
            </w:r>
          </w:p>
        </w:tc>
        <w:tc>
          <w:tcPr>
            <w:tcW w:w="6206" w:type="dxa"/>
          </w:tcPr>
          <w:p w14:paraId="3EAB0A00" w14:textId="77777777" w:rsidR="00BD5EB7" w:rsidRPr="00DE7A04" w:rsidRDefault="00BD5EB7" w:rsidP="007968AE">
            <w:pPr>
              <w:rPr>
                <w:rFonts w:cstheme="minorHAnsi"/>
              </w:rPr>
            </w:pPr>
            <w:r w:rsidRPr="00DE7A04">
              <w:rPr>
                <w:rStyle w:val="normaltextrun"/>
                <w:rFonts w:cstheme="minorHAnsi"/>
              </w:rPr>
              <w:t>DateCreated</w:t>
            </w:r>
            <w:r w:rsidRPr="00DE7A04">
              <w:rPr>
                <w:rStyle w:val="eop"/>
                <w:rFonts w:cstheme="minorHAnsi"/>
              </w:rPr>
              <w:t> </w:t>
            </w:r>
          </w:p>
        </w:tc>
      </w:tr>
      <w:tr w:rsidR="00BD5EB7" w:rsidRPr="00DE7A04" w14:paraId="05121AC4" w14:textId="77777777" w:rsidTr="007968AE">
        <w:trPr>
          <w:trHeight w:val="281"/>
        </w:trPr>
        <w:tc>
          <w:tcPr>
            <w:tcW w:w="2839" w:type="dxa"/>
          </w:tcPr>
          <w:p w14:paraId="48645126" w14:textId="77777777" w:rsidR="00BD5EB7" w:rsidRPr="00DE7A04" w:rsidRDefault="00BD5EB7" w:rsidP="007968AE">
            <w:pPr>
              <w:rPr>
                <w:rFonts w:cstheme="minorHAnsi"/>
              </w:rPr>
            </w:pPr>
            <w:r w:rsidRPr="00DE7A04">
              <w:rPr>
                <w:rFonts w:cstheme="minorHAnsi"/>
              </w:rPr>
              <w:lastRenderedPageBreak/>
              <w:t>DataType</w:t>
            </w:r>
          </w:p>
        </w:tc>
        <w:tc>
          <w:tcPr>
            <w:tcW w:w="6206" w:type="dxa"/>
          </w:tcPr>
          <w:p w14:paraId="4B89EB3B" w14:textId="77777777" w:rsidR="00BD5EB7" w:rsidRPr="00DE7A04" w:rsidRDefault="00BD5EB7" w:rsidP="007968AE">
            <w:pPr>
              <w:rPr>
                <w:rFonts w:cstheme="minorHAnsi"/>
              </w:rPr>
            </w:pPr>
            <w:r w:rsidRPr="00DE7A04">
              <w:rPr>
                <w:rFonts w:cstheme="minorHAnsi"/>
              </w:rPr>
              <w:t>DateTime</w:t>
            </w:r>
          </w:p>
        </w:tc>
      </w:tr>
      <w:tr w:rsidR="00BD5EB7" w:rsidRPr="00DE7A04" w14:paraId="0BAC195C" w14:textId="77777777" w:rsidTr="007968AE">
        <w:trPr>
          <w:trHeight w:val="266"/>
        </w:trPr>
        <w:tc>
          <w:tcPr>
            <w:tcW w:w="2839" w:type="dxa"/>
          </w:tcPr>
          <w:p w14:paraId="22998CFF" w14:textId="77777777" w:rsidR="00BD5EB7" w:rsidRPr="00DE7A04" w:rsidRDefault="00BD5EB7" w:rsidP="007968AE">
            <w:pPr>
              <w:rPr>
                <w:rFonts w:cstheme="minorHAnsi"/>
              </w:rPr>
            </w:pPr>
            <w:r w:rsidRPr="00DE7A04">
              <w:rPr>
                <w:rFonts w:cstheme="minorHAnsi"/>
              </w:rPr>
              <w:t>Length:</w:t>
            </w:r>
          </w:p>
        </w:tc>
        <w:tc>
          <w:tcPr>
            <w:tcW w:w="6206" w:type="dxa"/>
          </w:tcPr>
          <w:p w14:paraId="77C2EA86" w14:textId="77777777" w:rsidR="00BD5EB7" w:rsidRPr="00DE7A04" w:rsidRDefault="00BD5EB7" w:rsidP="007968AE">
            <w:pPr>
              <w:rPr>
                <w:rFonts w:cstheme="minorHAnsi"/>
              </w:rPr>
            </w:pPr>
            <w:r w:rsidRPr="00DE7A04">
              <w:rPr>
                <w:rFonts w:cstheme="minorHAnsi"/>
              </w:rPr>
              <w:t>N/A</w:t>
            </w:r>
          </w:p>
        </w:tc>
      </w:tr>
      <w:tr w:rsidR="00BD5EB7" w:rsidRPr="00DE7A04" w14:paraId="638694B4" w14:textId="77777777" w:rsidTr="007968AE">
        <w:trPr>
          <w:trHeight w:val="281"/>
        </w:trPr>
        <w:tc>
          <w:tcPr>
            <w:tcW w:w="2839" w:type="dxa"/>
          </w:tcPr>
          <w:p w14:paraId="64558981" w14:textId="77777777" w:rsidR="00BD5EB7" w:rsidRPr="00DE7A04" w:rsidRDefault="00BD5EB7" w:rsidP="007968AE">
            <w:pPr>
              <w:rPr>
                <w:rFonts w:cstheme="minorHAnsi"/>
              </w:rPr>
            </w:pPr>
            <w:r w:rsidRPr="00DE7A04">
              <w:rPr>
                <w:rFonts w:cstheme="minorHAnsi"/>
              </w:rPr>
              <w:t>Purpose:</w:t>
            </w:r>
          </w:p>
        </w:tc>
        <w:tc>
          <w:tcPr>
            <w:tcW w:w="6206" w:type="dxa"/>
          </w:tcPr>
          <w:p w14:paraId="408904B6" w14:textId="77777777" w:rsidR="00BD5EB7" w:rsidRPr="00DE7A04" w:rsidRDefault="00BD5EB7" w:rsidP="007968AE">
            <w:pPr>
              <w:rPr>
                <w:rFonts w:cstheme="minorHAnsi"/>
              </w:rPr>
            </w:pPr>
            <w:r w:rsidRPr="00DE7A04">
              <w:rPr>
                <w:rFonts w:cstheme="minorHAnsi"/>
              </w:rPr>
              <w:t>The timestamp at the time the customer was registered</w:t>
            </w:r>
          </w:p>
        </w:tc>
      </w:tr>
      <w:tr w:rsidR="00BD5EB7" w:rsidRPr="00DE7A04" w14:paraId="7B4FA969" w14:textId="77777777" w:rsidTr="007968AE">
        <w:trPr>
          <w:trHeight w:val="266"/>
        </w:trPr>
        <w:tc>
          <w:tcPr>
            <w:tcW w:w="2839" w:type="dxa"/>
          </w:tcPr>
          <w:p w14:paraId="3D03AE62" w14:textId="77777777" w:rsidR="00BD5EB7" w:rsidRPr="00DE7A04" w:rsidRDefault="00BD5EB7" w:rsidP="007968AE">
            <w:pPr>
              <w:rPr>
                <w:rFonts w:cstheme="minorHAnsi"/>
              </w:rPr>
            </w:pPr>
            <w:r w:rsidRPr="00DE7A04">
              <w:rPr>
                <w:rFonts w:cstheme="minorHAnsi"/>
              </w:rPr>
              <w:t>Unit Type:</w:t>
            </w:r>
          </w:p>
        </w:tc>
        <w:tc>
          <w:tcPr>
            <w:tcW w:w="6206" w:type="dxa"/>
          </w:tcPr>
          <w:p w14:paraId="5145BC25" w14:textId="77777777" w:rsidR="00BD5EB7" w:rsidRPr="00DE7A04" w:rsidRDefault="00BD5EB7" w:rsidP="007968AE">
            <w:pPr>
              <w:rPr>
                <w:rFonts w:cstheme="minorHAnsi"/>
              </w:rPr>
            </w:pPr>
            <w:r w:rsidRPr="00DE7A04">
              <w:rPr>
                <w:rFonts w:cstheme="minorHAnsi"/>
              </w:rPr>
              <w:t>N/A</w:t>
            </w:r>
          </w:p>
        </w:tc>
      </w:tr>
      <w:tr w:rsidR="00BD5EB7" w:rsidRPr="00DE7A04" w14:paraId="2549EC97" w14:textId="77777777" w:rsidTr="007968AE">
        <w:trPr>
          <w:trHeight w:val="281"/>
        </w:trPr>
        <w:tc>
          <w:tcPr>
            <w:tcW w:w="2839" w:type="dxa"/>
          </w:tcPr>
          <w:p w14:paraId="3A231668"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6F1F77F5" w14:textId="77777777" w:rsidR="00BD5EB7" w:rsidRPr="00DE7A04" w:rsidRDefault="00BD5EB7" w:rsidP="007968AE">
            <w:pPr>
              <w:rPr>
                <w:rFonts w:cstheme="minorHAnsi"/>
              </w:rPr>
            </w:pPr>
            <w:r w:rsidRPr="00DE7A04">
              <w:rPr>
                <w:rFonts w:cstheme="minorHAnsi"/>
              </w:rPr>
              <w:t>N/A</w:t>
            </w:r>
          </w:p>
        </w:tc>
      </w:tr>
      <w:tr w:rsidR="00BD5EB7" w:rsidRPr="00DE7A04" w14:paraId="7C2BDF6D" w14:textId="77777777" w:rsidTr="007968AE">
        <w:trPr>
          <w:trHeight w:val="266"/>
        </w:trPr>
        <w:tc>
          <w:tcPr>
            <w:tcW w:w="2839" w:type="dxa"/>
          </w:tcPr>
          <w:p w14:paraId="200616A1" w14:textId="77777777" w:rsidR="00BD5EB7" w:rsidRPr="00DE7A04" w:rsidRDefault="00BD5EB7" w:rsidP="007968AE">
            <w:pPr>
              <w:rPr>
                <w:rFonts w:cstheme="minorHAnsi"/>
              </w:rPr>
            </w:pPr>
            <w:r w:rsidRPr="00DE7A04">
              <w:rPr>
                <w:rFonts w:cstheme="minorHAnsi"/>
              </w:rPr>
              <w:t>Value Explanation:</w:t>
            </w:r>
          </w:p>
        </w:tc>
        <w:tc>
          <w:tcPr>
            <w:tcW w:w="6206" w:type="dxa"/>
          </w:tcPr>
          <w:p w14:paraId="249ED3B0" w14:textId="77777777" w:rsidR="00BD5EB7" w:rsidRPr="00DE7A04" w:rsidRDefault="00BD5EB7" w:rsidP="007968AE">
            <w:pPr>
              <w:rPr>
                <w:rFonts w:cstheme="minorHAnsi"/>
              </w:rPr>
            </w:pPr>
            <w:r w:rsidRPr="00DE7A04">
              <w:rPr>
                <w:rFonts w:cstheme="minorHAnsi"/>
              </w:rPr>
              <w:t>N/A</w:t>
            </w:r>
          </w:p>
        </w:tc>
      </w:tr>
      <w:tr w:rsidR="00BD5EB7" w:rsidRPr="00DE7A04" w14:paraId="674B73D6" w14:textId="77777777" w:rsidTr="007968AE">
        <w:trPr>
          <w:trHeight w:val="266"/>
        </w:trPr>
        <w:tc>
          <w:tcPr>
            <w:tcW w:w="2839" w:type="dxa"/>
          </w:tcPr>
          <w:p w14:paraId="3A27464B" w14:textId="77777777" w:rsidR="00BD5EB7" w:rsidRPr="00DE7A04" w:rsidRDefault="00BD5EB7" w:rsidP="007968AE">
            <w:pPr>
              <w:rPr>
                <w:rFonts w:cstheme="minorHAnsi"/>
              </w:rPr>
            </w:pPr>
            <w:r w:rsidRPr="00DE7A04">
              <w:rPr>
                <w:rFonts w:cstheme="minorHAnsi"/>
              </w:rPr>
              <w:t>Sources:</w:t>
            </w:r>
          </w:p>
        </w:tc>
        <w:tc>
          <w:tcPr>
            <w:tcW w:w="6206" w:type="dxa"/>
          </w:tcPr>
          <w:p w14:paraId="0FC08217" w14:textId="77777777" w:rsidR="00BD5EB7" w:rsidRPr="00DE7A04" w:rsidRDefault="00BD5EB7" w:rsidP="007968AE">
            <w:pPr>
              <w:rPr>
                <w:rFonts w:cstheme="minorHAnsi"/>
              </w:rPr>
            </w:pPr>
            <w:r w:rsidRPr="00DE7A04">
              <w:rPr>
                <w:rFonts w:cstheme="minorHAnsi"/>
              </w:rPr>
              <w:t>System generated by site embedded.</w:t>
            </w:r>
          </w:p>
        </w:tc>
      </w:tr>
      <w:tr w:rsidR="00BD5EB7" w:rsidRPr="00DE7A04" w14:paraId="26AB28E7" w14:textId="77777777" w:rsidTr="007968AE">
        <w:trPr>
          <w:trHeight w:val="266"/>
        </w:trPr>
        <w:tc>
          <w:tcPr>
            <w:tcW w:w="2839" w:type="dxa"/>
          </w:tcPr>
          <w:p w14:paraId="54A7BD85"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421E7CEB" w14:textId="77777777" w:rsidR="00BD5EB7" w:rsidRPr="00DE7A04" w:rsidRDefault="00BD5EB7" w:rsidP="007968AE">
            <w:pPr>
              <w:rPr>
                <w:rFonts w:cstheme="minorHAnsi"/>
              </w:rPr>
            </w:pPr>
            <w:r w:rsidRPr="00DE7A04">
              <w:rPr>
                <w:rFonts w:cstheme="minorHAnsi"/>
              </w:rPr>
              <w:t>N/A</w:t>
            </w:r>
          </w:p>
        </w:tc>
      </w:tr>
    </w:tbl>
    <w:p w14:paraId="0F4CDE1E" w14:textId="77777777" w:rsidR="00BD5EB7" w:rsidRPr="00DE7A04" w:rsidRDefault="00BD5EB7" w:rsidP="00BD5EB7">
      <w:pPr>
        <w:rPr>
          <w:rFonts w:cstheme="minorHAnsi"/>
        </w:rPr>
      </w:pPr>
    </w:p>
    <w:tbl>
      <w:tblPr>
        <w:tblStyle w:val="GridTable4"/>
        <w:tblW w:w="0" w:type="auto"/>
        <w:tblLook w:val="04A0" w:firstRow="1" w:lastRow="0" w:firstColumn="1" w:lastColumn="0" w:noHBand="0" w:noVBand="1"/>
      </w:tblPr>
      <w:tblGrid>
        <w:gridCol w:w="3108"/>
        <w:gridCol w:w="3084"/>
      </w:tblGrid>
      <w:tr w:rsidR="00BD5EB7" w:rsidRPr="00DE7A04" w14:paraId="6459DD49" w14:textId="77777777" w:rsidTr="007968A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192" w:type="dxa"/>
            <w:gridSpan w:val="2"/>
          </w:tcPr>
          <w:p w14:paraId="12F1E138" w14:textId="77777777" w:rsidR="00BD5EB7" w:rsidRPr="00DE7A04" w:rsidRDefault="00BD5EB7" w:rsidP="007968AE">
            <w:pPr>
              <w:pStyle w:val="paragraph"/>
              <w:spacing w:before="0" w:beforeAutospacing="0" w:after="0" w:afterAutospacing="0"/>
              <w:textAlignment w:val="baseline"/>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Accounts</w:t>
            </w:r>
            <w:r w:rsidRPr="00DE7A04">
              <w:rPr>
                <w:rStyle w:val="normaltextrun"/>
                <w:rFonts w:asciiTheme="minorHAnsi" w:hAnsiTheme="minorHAnsi" w:cstheme="minorHAnsi"/>
                <w:lang w:val="en-US"/>
              </w:rPr>
              <w:t xml:space="preserve"> Table</w:t>
            </w:r>
          </w:p>
        </w:tc>
      </w:tr>
      <w:tr w:rsidR="00BD5EB7" w:rsidRPr="00DE7A04" w14:paraId="2FF7DA9E" w14:textId="77777777" w:rsidTr="007968A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108" w:type="dxa"/>
          </w:tcPr>
          <w:p w14:paraId="668B1F58" w14:textId="77777777" w:rsidR="00BD5EB7" w:rsidRPr="00DE7A04" w:rsidRDefault="00BD5EB7" w:rsidP="007968AE">
            <w:pPr>
              <w:pStyle w:val="paragraph"/>
              <w:spacing w:before="0" w:beforeAutospacing="0" w:after="0" w:afterAutospacing="0"/>
              <w:textAlignment w:val="baseline"/>
              <w:rPr>
                <w:rStyle w:val="normaltextrun"/>
                <w:rFonts w:asciiTheme="minorHAnsi" w:hAnsiTheme="minorHAnsi" w:cstheme="minorHAnsi"/>
                <w:color w:val="B20000"/>
                <w:sz w:val="22"/>
                <w:szCs w:val="22"/>
                <w:lang w:val="en-US"/>
              </w:rPr>
            </w:pPr>
            <w:r w:rsidRPr="00DE7A04">
              <w:rPr>
                <w:rFonts w:asciiTheme="minorHAnsi" w:hAnsiTheme="minorHAnsi" w:cstheme="minorHAnsi"/>
                <w:b w:val="0"/>
                <w:bCs w:val="0"/>
              </w:rPr>
              <w:t xml:space="preserve">AccountID </w:t>
            </w:r>
            <w:r w:rsidRPr="00DE7A04">
              <w:rPr>
                <w:rFonts w:asciiTheme="minorHAnsi" w:hAnsiTheme="minorHAnsi" w:cstheme="minorHAnsi"/>
                <w:color w:val="B20000"/>
              </w:rPr>
              <w:t>(PK)</w:t>
            </w:r>
          </w:p>
        </w:tc>
        <w:tc>
          <w:tcPr>
            <w:tcW w:w="3084" w:type="dxa"/>
          </w:tcPr>
          <w:p w14:paraId="023E6D68" w14:textId="61F9BA30" w:rsidR="00BD5EB7" w:rsidRPr="00DE7A04" w:rsidRDefault="00CF2124"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30)</w:t>
            </w:r>
          </w:p>
        </w:tc>
      </w:tr>
      <w:tr w:rsidR="00BD5EB7" w:rsidRPr="00DE7A04" w14:paraId="3638BA81" w14:textId="77777777" w:rsidTr="007968AE">
        <w:trPr>
          <w:trHeight w:val="279"/>
        </w:trPr>
        <w:tc>
          <w:tcPr>
            <w:cnfStyle w:val="001000000000" w:firstRow="0" w:lastRow="0" w:firstColumn="1" w:lastColumn="0" w:oddVBand="0" w:evenVBand="0" w:oddHBand="0" w:evenHBand="0" w:firstRowFirstColumn="0" w:firstRowLastColumn="0" w:lastRowFirstColumn="0" w:lastRowLastColumn="0"/>
            <w:tcW w:w="3108" w:type="dxa"/>
          </w:tcPr>
          <w:p w14:paraId="528A9CD7"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Fonts w:asciiTheme="minorHAnsi" w:hAnsiTheme="minorHAnsi" w:cstheme="minorHAnsi"/>
                <w:b w:val="0"/>
                <w:bCs w:val="0"/>
              </w:rPr>
              <w:t xml:space="preserve">UserID </w:t>
            </w:r>
            <w:r w:rsidRPr="00DE7A04">
              <w:rPr>
                <w:rFonts w:asciiTheme="minorHAnsi" w:hAnsiTheme="minorHAnsi" w:cstheme="minorHAnsi"/>
                <w:color w:val="B20000"/>
              </w:rPr>
              <w:t>(FK)</w:t>
            </w:r>
          </w:p>
        </w:tc>
        <w:tc>
          <w:tcPr>
            <w:tcW w:w="3084" w:type="dxa"/>
          </w:tcPr>
          <w:p w14:paraId="2AAFD2DA" w14:textId="1A7CB6EC" w:rsidR="00BD5EB7" w:rsidRPr="00DE7A04" w:rsidRDefault="00CF2124"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24)</w:t>
            </w:r>
          </w:p>
        </w:tc>
      </w:tr>
      <w:tr w:rsidR="00BD5EB7" w:rsidRPr="00DE7A04" w14:paraId="4FC57738" w14:textId="77777777" w:rsidTr="007968A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108" w:type="dxa"/>
          </w:tcPr>
          <w:p w14:paraId="3957C161"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Fonts w:asciiTheme="minorHAnsi" w:hAnsiTheme="minorHAnsi" w:cstheme="minorHAnsi"/>
                <w:b w:val="0"/>
                <w:bCs w:val="0"/>
              </w:rPr>
              <w:t xml:space="preserve">AccountType </w:t>
            </w:r>
          </w:p>
        </w:tc>
        <w:tc>
          <w:tcPr>
            <w:tcW w:w="3084" w:type="dxa"/>
          </w:tcPr>
          <w:p w14:paraId="76A269E5" w14:textId="77777777" w:rsidR="00BD5EB7" w:rsidRPr="00DE7A04" w:rsidRDefault="00BD5EB7"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Fonts w:asciiTheme="minorHAnsi" w:hAnsiTheme="minorHAnsi" w:cstheme="minorHAnsi"/>
              </w:rPr>
              <w:t xml:space="preserve">Enum </w:t>
            </w:r>
          </w:p>
        </w:tc>
      </w:tr>
      <w:tr w:rsidR="00BD5EB7" w:rsidRPr="00DE7A04" w14:paraId="7B9AB995" w14:textId="77777777" w:rsidTr="007968AE">
        <w:trPr>
          <w:trHeight w:val="279"/>
        </w:trPr>
        <w:tc>
          <w:tcPr>
            <w:cnfStyle w:val="001000000000" w:firstRow="0" w:lastRow="0" w:firstColumn="1" w:lastColumn="0" w:oddVBand="0" w:evenVBand="0" w:oddHBand="0" w:evenHBand="0" w:firstRowFirstColumn="0" w:firstRowLastColumn="0" w:lastRowFirstColumn="0" w:lastRowLastColumn="0"/>
            <w:tcW w:w="3108" w:type="dxa"/>
          </w:tcPr>
          <w:p w14:paraId="657B7117"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Fonts w:asciiTheme="minorHAnsi" w:hAnsiTheme="minorHAnsi" w:cstheme="minorHAnsi"/>
                <w:b w:val="0"/>
                <w:bCs w:val="0"/>
              </w:rPr>
              <w:t>AccountNumber</w:t>
            </w:r>
          </w:p>
        </w:tc>
        <w:tc>
          <w:tcPr>
            <w:tcW w:w="3084" w:type="dxa"/>
          </w:tcPr>
          <w:p w14:paraId="4BAE5FB6" w14:textId="35B5AABA" w:rsidR="00BD5EB7" w:rsidRPr="00DE7A04" w:rsidRDefault="00CF2124"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50)</w:t>
            </w:r>
          </w:p>
        </w:tc>
      </w:tr>
      <w:tr w:rsidR="00BD5EB7" w:rsidRPr="00DE7A04" w14:paraId="3F776FB2" w14:textId="77777777" w:rsidTr="007968AE">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108" w:type="dxa"/>
          </w:tcPr>
          <w:p w14:paraId="79CE7B9E"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Balance</w:t>
            </w:r>
            <w:r w:rsidRPr="00DE7A04">
              <w:rPr>
                <w:rStyle w:val="eop"/>
                <w:rFonts w:asciiTheme="minorHAnsi" w:hAnsiTheme="minorHAnsi" w:cstheme="minorHAnsi"/>
                <w:b w:val="0"/>
                <w:bCs w:val="0"/>
                <w:sz w:val="22"/>
                <w:szCs w:val="22"/>
              </w:rPr>
              <w:t> </w:t>
            </w:r>
          </w:p>
        </w:tc>
        <w:tc>
          <w:tcPr>
            <w:tcW w:w="3084" w:type="dxa"/>
          </w:tcPr>
          <w:p w14:paraId="01694B39" w14:textId="77777777" w:rsidR="00BD5EB7" w:rsidRPr="00DE7A04" w:rsidRDefault="00BD5EB7"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Money</w:t>
            </w:r>
          </w:p>
        </w:tc>
      </w:tr>
      <w:tr w:rsidR="00BD5EB7" w:rsidRPr="00DE7A04" w14:paraId="7F1BCD3B" w14:textId="77777777" w:rsidTr="007968AE">
        <w:trPr>
          <w:trHeight w:val="279"/>
        </w:trPr>
        <w:tc>
          <w:tcPr>
            <w:cnfStyle w:val="001000000000" w:firstRow="0" w:lastRow="0" w:firstColumn="1" w:lastColumn="0" w:oddVBand="0" w:evenVBand="0" w:oddHBand="0" w:evenHBand="0" w:firstRowFirstColumn="0" w:firstRowLastColumn="0" w:lastRowFirstColumn="0" w:lastRowLastColumn="0"/>
            <w:tcW w:w="3108" w:type="dxa"/>
          </w:tcPr>
          <w:p w14:paraId="6404DD06"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Currency</w:t>
            </w:r>
            <w:r w:rsidRPr="00DE7A04">
              <w:rPr>
                <w:rStyle w:val="eop"/>
                <w:rFonts w:asciiTheme="minorHAnsi" w:hAnsiTheme="minorHAnsi" w:cstheme="minorHAnsi"/>
                <w:b w:val="0"/>
                <w:bCs w:val="0"/>
                <w:sz w:val="22"/>
                <w:szCs w:val="22"/>
              </w:rPr>
              <w:t> </w:t>
            </w:r>
          </w:p>
        </w:tc>
        <w:tc>
          <w:tcPr>
            <w:tcW w:w="3084" w:type="dxa"/>
          </w:tcPr>
          <w:p w14:paraId="29A020EC" w14:textId="2E0CA272" w:rsidR="00BD5EB7" w:rsidRPr="00DE7A04" w:rsidRDefault="00CF2124"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Char (</w:t>
            </w:r>
            <w:r w:rsidR="00BD5EB7" w:rsidRPr="00DE7A04">
              <w:rPr>
                <w:rStyle w:val="normaltextrun"/>
                <w:rFonts w:asciiTheme="minorHAnsi" w:hAnsiTheme="minorHAnsi" w:cstheme="minorHAnsi"/>
                <w:sz w:val="22"/>
                <w:szCs w:val="22"/>
                <w:lang w:val="en-US"/>
              </w:rPr>
              <w:t>10)</w:t>
            </w:r>
          </w:p>
        </w:tc>
      </w:tr>
      <w:tr w:rsidR="00BD5EB7" w:rsidRPr="00DE7A04" w14:paraId="5D290D7D" w14:textId="77777777" w:rsidTr="007968A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108" w:type="dxa"/>
          </w:tcPr>
          <w:p w14:paraId="689D45EB"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DateOpened</w:t>
            </w:r>
            <w:r w:rsidRPr="00DE7A04">
              <w:rPr>
                <w:rStyle w:val="eop"/>
                <w:rFonts w:asciiTheme="minorHAnsi" w:hAnsiTheme="minorHAnsi" w:cstheme="minorHAnsi"/>
                <w:b w:val="0"/>
                <w:bCs w:val="0"/>
                <w:sz w:val="22"/>
                <w:szCs w:val="22"/>
              </w:rPr>
              <w:t> </w:t>
            </w:r>
          </w:p>
        </w:tc>
        <w:tc>
          <w:tcPr>
            <w:tcW w:w="3084" w:type="dxa"/>
          </w:tcPr>
          <w:p w14:paraId="74904161" w14:textId="77777777" w:rsidR="00BD5EB7" w:rsidRPr="00DE7A04" w:rsidRDefault="00BD5EB7"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D</w:t>
            </w:r>
            <w:r w:rsidRPr="00DE7A04">
              <w:rPr>
                <w:rStyle w:val="normaltextrun"/>
                <w:rFonts w:asciiTheme="minorHAnsi" w:hAnsiTheme="minorHAnsi" w:cstheme="minorHAnsi"/>
                <w:lang w:val="en-US"/>
              </w:rPr>
              <w:t>ateTime</w:t>
            </w:r>
          </w:p>
        </w:tc>
      </w:tr>
    </w:tbl>
    <w:p w14:paraId="4E422ABF" w14:textId="0F04DBDE" w:rsidR="00BD5EB7" w:rsidRPr="00DE7A04" w:rsidRDefault="00BD5EB7" w:rsidP="00BD5EB7">
      <w:pPr>
        <w:spacing w:after="0"/>
        <w:rPr>
          <w:rFonts w:cstheme="minorHAnsi"/>
          <w:b/>
          <w:bCs/>
        </w:rPr>
      </w:pPr>
      <w:r w:rsidRPr="00DE7A04">
        <w:rPr>
          <w:rFonts w:cstheme="minorHAnsi"/>
          <w:b/>
          <w:bCs/>
        </w:rPr>
        <w:t>Accounts.AccountID</w:t>
      </w:r>
    </w:p>
    <w:tbl>
      <w:tblPr>
        <w:tblStyle w:val="TableGrid"/>
        <w:tblW w:w="9584" w:type="dxa"/>
        <w:tblLook w:val="04A0" w:firstRow="1" w:lastRow="0" w:firstColumn="1" w:lastColumn="0" w:noHBand="0" w:noVBand="1"/>
      </w:tblPr>
      <w:tblGrid>
        <w:gridCol w:w="3008"/>
        <w:gridCol w:w="6576"/>
      </w:tblGrid>
      <w:tr w:rsidR="00BD5EB7" w:rsidRPr="00DE7A04" w14:paraId="06BA2E84" w14:textId="77777777" w:rsidTr="009C118A">
        <w:trPr>
          <w:trHeight w:val="276"/>
        </w:trPr>
        <w:tc>
          <w:tcPr>
            <w:tcW w:w="3008" w:type="dxa"/>
          </w:tcPr>
          <w:p w14:paraId="5B6EC411" w14:textId="77777777" w:rsidR="00BD5EB7" w:rsidRPr="00DE7A04" w:rsidRDefault="00BD5EB7" w:rsidP="007968AE">
            <w:pPr>
              <w:rPr>
                <w:rFonts w:cstheme="minorHAnsi"/>
              </w:rPr>
            </w:pPr>
            <w:r w:rsidRPr="00DE7A04">
              <w:rPr>
                <w:rFonts w:cstheme="minorHAnsi"/>
              </w:rPr>
              <w:t>Field Name:</w:t>
            </w:r>
          </w:p>
        </w:tc>
        <w:tc>
          <w:tcPr>
            <w:tcW w:w="6576" w:type="dxa"/>
          </w:tcPr>
          <w:p w14:paraId="4364A27B" w14:textId="77777777" w:rsidR="00BD5EB7" w:rsidRPr="00DE7A04" w:rsidRDefault="00BD5EB7" w:rsidP="007968AE">
            <w:pPr>
              <w:rPr>
                <w:rFonts w:cstheme="minorHAnsi"/>
              </w:rPr>
            </w:pPr>
            <w:r w:rsidRPr="00DE7A04">
              <w:rPr>
                <w:rFonts w:cstheme="minorHAnsi"/>
              </w:rPr>
              <w:t>AccountID</w:t>
            </w:r>
          </w:p>
        </w:tc>
      </w:tr>
      <w:tr w:rsidR="00BD5EB7" w:rsidRPr="00DE7A04" w14:paraId="2EECB8A9" w14:textId="77777777" w:rsidTr="009C118A">
        <w:trPr>
          <w:trHeight w:val="276"/>
        </w:trPr>
        <w:tc>
          <w:tcPr>
            <w:tcW w:w="3008" w:type="dxa"/>
          </w:tcPr>
          <w:p w14:paraId="2F972BA9" w14:textId="77777777" w:rsidR="00BD5EB7" w:rsidRPr="00DE7A04" w:rsidRDefault="00BD5EB7" w:rsidP="007968AE">
            <w:pPr>
              <w:rPr>
                <w:rFonts w:cstheme="minorHAnsi"/>
              </w:rPr>
            </w:pPr>
            <w:r w:rsidRPr="00DE7A04">
              <w:rPr>
                <w:rFonts w:cstheme="minorHAnsi"/>
              </w:rPr>
              <w:t>DataType</w:t>
            </w:r>
          </w:p>
        </w:tc>
        <w:tc>
          <w:tcPr>
            <w:tcW w:w="6576" w:type="dxa"/>
          </w:tcPr>
          <w:p w14:paraId="5572C497" w14:textId="77777777" w:rsidR="00BD5EB7" w:rsidRPr="00DE7A04" w:rsidRDefault="00BD5EB7" w:rsidP="007968AE">
            <w:pPr>
              <w:rPr>
                <w:rFonts w:cstheme="minorHAnsi"/>
              </w:rPr>
            </w:pPr>
            <w:r w:rsidRPr="00DE7A04">
              <w:rPr>
                <w:rFonts w:cstheme="minorHAnsi"/>
              </w:rPr>
              <w:t>VarChar</w:t>
            </w:r>
          </w:p>
        </w:tc>
      </w:tr>
      <w:tr w:rsidR="00BD5EB7" w:rsidRPr="00DE7A04" w14:paraId="34A3600C" w14:textId="77777777" w:rsidTr="009C118A">
        <w:trPr>
          <w:trHeight w:val="261"/>
        </w:trPr>
        <w:tc>
          <w:tcPr>
            <w:tcW w:w="3008" w:type="dxa"/>
          </w:tcPr>
          <w:p w14:paraId="4A750323" w14:textId="77777777" w:rsidR="00BD5EB7" w:rsidRPr="00DE7A04" w:rsidRDefault="00BD5EB7" w:rsidP="007968AE">
            <w:pPr>
              <w:rPr>
                <w:rFonts w:cstheme="minorHAnsi"/>
              </w:rPr>
            </w:pPr>
            <w:r w:rsidRPr="00DE7A04">
              <w:rPr>
                <w:rFonts w:cstheme="minorHAnsi"/>
              </w:rPr>
              <w:t>Length:</w:t>
            </w:r>
          </w:p>
        </w:tc>
        <w:tc>
          <w:tcPr>
            <w:tcW w:w="6576" w:type="dxa"/>
          </w:tcPr>
          <w:p w14:paraId="06062418" w14:textId="77777777" w:rsidR="00BD5EB7" w:rsidRPr="00DE7A04" w:rsidRDefault="00BD5EB7" w:rsidP="007968AE">
            <w:pPr>
              <w:rPr>
                <w:rFonts w:cstheme="minorHAnsi"/>
              </w:rPr>
            </w:pPr>
            <w:r w:rsidRPr="00DE7A04">
              <w:rPr>
                <w:rFonts w:cstheme="minorHAnsi"/>
              </w:rPr>
              <w:t>30</w:t>
            </w:r>
          </w:p>
        </w:tc>
      </w:tr>
      <w:tr w:rsidR="00BD5EB7" w:rsidRPr="00DE7A04" w14:paraId="1B228C40" w14:textId="77777777" w:rsidTr="009C118A">
        <w:trPr>
          <w:trHeight w:val="276"/>
        </w:trPr>
        <w:tc>
          <w:tcPr>
            <w:tcW w:w="3008" w:type="dxa"/>
          </w:tcPr>
          <w:p w14:paraId="7AA87017" w14:textId="77777777" w:rsidR="00BD5EB7" w:rsidRPr="00DE7A04" w:rsidRDefault="00BD5EB7" w:rsidP="007968AE">
            <w:pPr>
              <w:rPr>
                <w:rFonts w:cstheme="minorHAnsi"/>
              </w:rPr>
            </w:pPr>
            <w:r w:rsidRPr="00DE7A04">
              <w:rPr>
                <w:rFonts w:cstheme="minorHAnsi"/>
              </w:rPr>
              <w:t>Purpose:</w:t>
            </w:r>
          </w:p>
        </w:tc>
        <w:tc>
          <w:tcPr>
            <w:tcW w:w="6576" w:type="dxa"/>
          </w:tcPr>
          <w:p w14:paraId="2AE12A5A" w14:textId="77777777" w:rsidR="00BD5EB7" w:rsidRPr="00DE7A04" w:rsidRDefault="00BD5EB7" w:rsidP="007968AE">
            <w:pPr>
              <w:rPr>
                <w:rFonts w:cstheme="minorHAnsi"/>
              </w:rPr>
            </w:pPr>
            <w:r w:rsidRPr="00DE7A04">
              <w:rPr>
                <w:rFonts w:cstheme="minorHAnsi"/>
              </w:rPr>
              <w:t>Unique identifier is permanently assigned to each customer account</w:t>
            </w:r>
          </w:p>
        </w:tc>
      </w:tr>
      <w:tr w:rsidR="00BD5EB7" w:rsidRPr="00DE7A04" w14:paraId="6D0CDD05" w14:textId="77777777" w:rsidTr="009C118A">
        <w:trPr>
          <w:trHeight w:val="261"/>
        </w:trPr>
        <w:tc>
          <w:tcPr>
            <w:tcW w:w="3008" w:type="dxa"/>
          </w:tcPr>
          <w:p w14:paraId="176B26A7" w14:textId="77777777" w:rsidR="00BD5EB7" w:rsidRPr="00DE7A04" w:rsidRDefault="00BD5EB7" w:rsidP="007968AE">
            <w:pPr>
              <w:rPr>
                <w:rFonts w:cstheme="minorHAnsi"/>
              </w:rPr>
            </w:pPr>
            <w:r w:rsidRPr="00DE7A04">
              <w:rPr>
                <w:rFonts w:cstheme="minorHAnsi"/>
              </w:rPr>
              <w:t>Unit Type:</w:t>
            </w:r>
          </w:p>
        </w:tc>
        <w:tc>
          <w:tcPr>
            <w:tcW w:w="6576" w:type="dxa"/>
          </w:tcPr>
          <w:p w14:paraId="04B69F60" w14:textId="77777777" w:rsidR="00BD5EB7" w:rsidRPr="00DE7A04" w:rsidRDefault="00BD5EB7" w:rsidP="007968AE">
            <w:pPr>
              <w:rPr>
                <w:rFonts w:cstheme="minorHAnsi"/>
              </w:rPr>
            </w:pPr>
            <w:r w:rsidRPr="00DE7A04">
              <w:rPr>
                <w:rFonts w:cstheme="minorHAnsi"/>
              </w:rPr>
              <w:t>N/A</w:t>
            </w:r>
          </w:p>
        </w:tc>
      </w:tr>
      <w:tr w:rsidR="00BD5EB7" w:rsidRPr="00DE7A04" w14:paraId="0008042B" w14:textId="77777777" w:rsidTr="009C118A">
        <w:trPr>
          <w:trHeight w:val="276"/>
        </w:trPr>
        <w:tc>
          <w:tcPr>
            <w:tcW w:w="3008" w:type="dxa"/>
          </w:tcPr>
          <w:p w14:paraId="2187FD08" w14:textId="77777777" w:rsidR="00BD5EB7" w:rsidRPr="00DE7A04" w:rsidRDefault="00BD5EB7" w:rsidP="007968AE">
            <w:pPr>
              <w:rPr>
                <w:rFonts w:cstheme="minorHAnsi"/>
              </w:rPr>
            </w:pPr>
            <w:r w:rsidRPr="00DE7A04">
              <w:rPr>
                <w:rFonts w:cstheme="minorHAnsi"/>
              </w:rPr>
              <w:t>Range of Possible Values:</w:t>
            </w:r>
          </w:p>
        </w:tc>
        <w:tc>
          <w:tcPr>
            <w:tcW w:w="6576" w:type="dxa"/>
          </w:tcPr>
          <w:p w14:paraId="7902EB41" w14:textId="77777777" w:rsidR="00BD5EB7" w:rsidRPr="00DE7A04" w:rsidRDefault="00BD5EB7" w:rsidP="007968AE">
            <w:pPr>
              <w:rPr>
                <w:rFonts w:cstheme="minorHAnsi"/>
              </w:rPr>
            </w:pPr>
            <w:r w:rsidRPr="00DE7A04">
              <w:rPr>
                <w:rFonts w:cstheme="minorHAnsi"/>
              </w:rPr>
              <w:t>Min/Max values</w:t>
            </w:r>
          </w:p>
        </w:tc>
      </w:tr>
      <w:tr w:rsidR="00BD5EB7" w:rsidRPr="00DE7A04" w14:paraId="5895E264" w14:textId="77777777" w:rsidTr="009C118A">
        <w:trPr>
          <w:trHeight w:val="261"/>
        </w:trPr>
        <w:tc>
          <w:tcPr>
            <w:tcW w:w="3008" w:type="dxa"/>
          </w:tcPr>
          <w:p w14:paraId="4E949A4C" w14:textId="77777777" w:rsidR="00BD5EB7" w:rsidRPr="00DE7A04" w:rsidRDefault="00BD5EB7" w:rsidP="007968AE">
            <w:pPr>
              <w:rPr>
                <w:rFonts w:cstheme="minorHAnsi"/>
              </w:rPr>
            </w:pPr>
            <w:r w:rsidRPr="00DE7A04">
              <w:rPr>
                <w:rFonts w:cstheme="minorHAnsi"/>
              </w:rPr>
              <w:t>Value Explanation:</w:t>
            </w:r>
          </w:p>
        </w:tc>
        <w:tc>
          <w:tcPr>
            <w:tcW w:w="6576" w:type="dxa"/>
          </w:tcPr>
          <w:p w14:paraId="35F023B0" w14:textId="77777777" w:rsidR="00BD5EB7" w:rsidRPr="00DE7A04" w:rsidRDefault="00BD5EB7" w:rsidP="007968AE">
            <w:pPr>
              <w:rPr>
                <w:rFonts w:cstheme="minorHAnsi"/>
              </w:rPr>
            </w:pPr>
            <w:r w:rsidRPr="00DE7A04">
              <w:rPr>
                <w:rFonts w:cstheme="minorHAnsi"/>
              </w:rPr>
              <w:t>N/A</w:t>
            </w:r>
          </w:p>
        </w:tc>
      </w:tr>
      <w:tr w:rsidR="00BD5EB7" w:rsidRPr="00DE7A04" w14:paraId="03FF408F" w14:textId="77777777" w:rsidTr="009C118A">
        <w:trPr>
          <w:trHeight w:val="261"/>
        </w:trPr>
        <w:tc>
          <w:tcPr>
            <w:tcW w:w="3008" w:type="dxa"/>
          </w:tcPr>
          <w:p w14:paraId="091AECCD" w14:textId="77777777" w:rsidR="00BD5EB7" w:rsidRPr="00DE7A04" w:rsidRDefault="00BD5EB7" w:rsidP="007968AE">
            <w:pPr>
              <w:rPr>
                <w:rFonts w:cstheme="minorHAnsi"/>
              </w:rPr>
            </w:pPr>
            <w:r w:rsidRPr="00DE7A04">
              <w:rPr>
                <w:rFonts w:cstheme="minorHAnsi"/>
              </w:rPr>
              <w:t>Sources:</w:t>
            </w:r>
          </w:p>
        </w:tc>
        <w:tc>
          <w:tcPr>
            <w:tcW w:w="6576" w:type="dxa"/>
          </w:tcPr>
          <w:p w14:paraId="68FB191C" w14:textId="77777777" w:rsidR="00BD5EB7" w:rsidRPr="00DE7A04" w:rsidRDefault="00BD5EB7" w:rsidP="007968AE">
            <w:pPr>
              <w:rPr>
                <w:rFonts w:cstheme="minorHAnsi"/>
              </w:rPr>
            </w:pPr>
            <w:r w:rsidRPr="00DE7A04">
              <w:rPr>
                <w:rFonts w:cstheme="minorHAnsi"/>
              </w:rPr>
              <w:t>Mobile banking</w:t>
            </w:r>
          </w:p>
        </w:tc>
      </w:tr>
      <w:tr w:rsidR="00BD5EB7" w:rsidRPr="00DE7A04" w14:paraId="01EC1E2D" w14:textId="77777777" w:rsidTr="009C118A">
        <w:trPr>
          <w:trHeight w:val="261"/>
        </w:trPr>
        <w:tc>
          <w:tcPr>
            <w:tcW w:w="3008" w:type="dxa"/>
          </w:tcPr>
          <w:p w14:paraId="725C6B50" w14:textId="77777777" w:rsidR="00BD5EB7" w:rsidRPr="00DE7A04" w:rsidRDefault="00BD5EB7" w:rsidP="007968AE">
            <w:pPr>
              <w:rPr>
                <w:rFonts w:cstheme="minorHAnsi"/>
              </w:rPr>
            </w:pPr>
            <w:r w:rsidRPr="00DE7A04">
              <w:rPr>
                <w:rFonts w:cstheme="minorHAnsi"/>
              </w:rPr>
              <w:t>Security/privacy Constraints:</w:t>
            </w:r>
          </w:p>
        </w:tc>
        <w:tc>
          <w:tcPr>
            <w:tcW w:w="6576" w:type="dxa"/>
          </w:tcPr>
          <w:p w14:paraId="5E8DD332" w14:textId="77777777" w:rsidR="00BD5EB7" w:rsidRPr="00DE7A04" w:rsidRDefault="00BD5EB7" w:rsidP="007968AE">
            <w:pPr>
              <w:rPr>
                <w:rFonts w:cstheme="minorHAnsi"/>
              </w:rPr>
            </w:pPr>
            <w:r w:rsidRPr="00DE7A04">
              <w:rPr>
                <w:rFonts w:cstheme="minorHAnsi"/>
              </w:rPr>
              <w:t>N/A</w:t>
            </w:r>
          </w:p>
        </w:tc>
      </w:tr>
    </w:tbl>
    <w:p w14:paraId="0C8E942E" w14:textId="163E43D4" w:rsidR="00BD5EB7" w:rsidRPr="00DE7A04" w:rsidRDefault="00BD5EB7" w:rsidP="00BD5EB7">
      <w:pPr>
        <w:spacing w:after="0"/>
        <w:rPr>
          <w:rFonts w:cstheme="minorHAnsi"/>
          <w:b/>
          <w:bCs/>
        </w:rPr>
      </w:pPr>
      <w:r w:rsidRPr="00DE7A04">
        <w:rPr>
          <w:rFonts w:cstheme="minorHAnsi"/>
          <w:b/>
          <w:bCs/>
        </w:rPr>
        <w:t>Accounts.UserID</w:t>
      </w:r>
    </w:p>
    <w:tbl>
      <w:tblPr>
        <w:tblStyle w:val="TableGrid"/>
        <w:tblW w:w="9629" w:type="dxa"/>
        <w:tblLook w:val="04A0" w:firstRow="1" w:lastRow="0" w:firstColumn="1" w:lastColumn="0" w:noHBand="0" w:noVBand="1"/>
      </w:tblPr>
      <w:tblGrid>
        <w:gridCol w:w="3022"/>
        <w:gridCol w:w="6607"/>
      </w:tblGrid>
      <w:tr w:rsidR="00BD5EB7" w:rsidRPr="00DE7A04" w14:paraId="6C677A71" w14:textId="77777777" w:rsidTr="009C118A">
        <w:trPr>
          <w:trHeight w:val="302"/>
        </w:trPr>
        <w:tc>
          <w:tcPr>
            <w:tcW w:w="3022" w:type="dxa"/>
          </w:tcPr>
          <w:p w14:paraId="54D769F9" w14:textId="77777777" w:rsidR="00BD5EB7" w:rsidRPr="00DE7A04" w:rsidRDefault="00BD5EB7" w:rsidP="007968AE">
            <w:pPr>
              <w:rPr>
                <w:rFonts w:cstheme="minorHAnsi"/>
              </w:rPr>
            </w:pPr>
            <w:r w:rsidRPr="00DE7A04">
              <w:rPr>
                <w:rFonts w:cstheme="minorHAnsi"/>
              </w:rPr>
              <w:t>Field Name:</w:t>
            </w:r>
          </w:p>
        </w:tc>
        <w:tc>
          <w:tcPr>
            <w:tcW w:w="6607" w:type="dxa"/>
          </w:tcPr>
          <w:p w14:paraId="67095750" w14:textId="77777777" w:rsidR="00BD5EB7" w:rsidRPr="00DE7A04" w:rsidRDefault="00BD5EB7" w:rsidP="007968AE">
            <w:pPr>
              <w:rPr>
                <w:rFonts w:cstheme="minorHAnsi"/>
              </w:rPr>
            </w:pPr>
            <w:r w:rsidRPr="00DE7A04">
              <w:rPr>
                <w:rFonts w:cstheme="minorHAnsi"/>
              </w:rPr>
              <w:t>UserID</w:t>
            </w:r>
          </w:p>
        </w:tc>
      </w:tr>
      <w:tr w:rsidR="00BD5EB7" w:rsidRPr="00DE7A04" w14:paraId="728FA439" w14:textId="77777777" w:rsidTr="009C118A">
        <w:trPr>
          <w:trHeight w:val="302"/>
        </w:trPr>
        <w:tc>
          <w:tcPr>
            <w:tcW w:w="3022" w:type="dxa"/>
          </w:tcPr>
          <w:p w14:paraId="58D12DD8" w14:textId="77777777" w:rsidR="00BD5EB7" w:rsidRPr="00DE7A04" w:rsidRDefault="00BD5EB7" w:rsidP="007968AE">
            <w:pPr>
              <w:rPr>
                <w:rFonts w:cstheme="minorHAnsi"/>
              </w:rPr>
            </w:pPr>
            <w:r w:rsidRPr="00DE7A04">
              <w:rPr>
                <w:rFonts w:cstheme="minorHAnsi"/>
              </w:rPr>
              <w:t>DataType</w:t>
            </w:r>
          </w:p>
        </w:tc>
        <w:tc>
          <w:tcPr>
            <w:tcW w:w="6607" w:type="dxa"/>
          </w:tcPr>
          <w:p w14:paraId="6BD8ADC7" w14:textId="77777777" w:rsidR="00BD5EB7" w:rsidRPr="00DE7A04" w:rsidRDefault="00BD5EB7" w:rsidP="007968AE">
            <w:pPr>
              <w:rPr>
                <w:rFonts w:cstheme="minorHAnsi"/>
              </w:rPr>
            </w:pPr>
            <w:r w:rsidRPr="00DE7A04">
              <w:rPr>
                <w:rFonts w:cstheme="minorHAnsi"/>
              </w:rPr>
              <w:t>VarChar</w:t>
            </w:r>
          </w:p>
        </w:tc>
      </w:tr>
      <w:tr w:rsidR="00BD5EB7" w:rsidRPr="00DE7A04" w14:paraId="3B491D11" w14:textId="77777777" w:rsidTr="009C118A">
        <w:trPr>
          <w:trHeight w:val="286"/>
        </w:trPr>
        <w:tc>
          <w:tcPr>
            <w:tcW w:w="3022" w:type="dxa"/>
          </w:tcPr>
          <w:p w14:paraId="0B9C2582" w14:textId="77777777" w:rsidR="00BD5EB7" w:rsidRPr="00DE7A04" w:rsidRDefault="00BD5EB7" w:rsidP="007968AE">
            <w:pPr>
              <w:rPr>
                <w:rFonts w:cstheme="minorHAnsi"/>
              </w:rPr>
            </w:pPr>
            <w:r w:rsidRPr="00DE7A04">
              <w:rPr>
                <w:rFonts w:cstheme="minorHAnsi"/>
              </w:rPr>
              <w:t>Length:</w:t>
            </w:r>
          </w:p>
        </w:tc>
        <w:tc>
          <w:tcPr>
            <w:tcW w:w="6607" w:type="dxa"/>
          </w:tcPr>
          <w:p w14:paraId="00579704" w14:textId="77777777" w:rsidR="00BD5EB7" w:rsidRPr="00DE7A04" w:rsidRDefault="00BD5EB7" w:rsidP="007968AE">
            <w:pPr>
              <w:rPr>
                <w:rFonts w:cstheme="minorHAnsi"/>
              </w:rPr>
            </w:pPr>
            <w:r w:rsidRPr="00DE7A04">
              <w:rPr>
                <w:rFonts w:cstheme="minorHAnsi"/>
              </w:rPr>
              <w:t>24</w:t>
            </w:r>
          </w:p>
        </w:tc>
      </w:tr>
      <w:tr w:rsidR="00BD5EB7" w:rsidRPr="00DE7A04" w14:paraId="5AE56D04" w14:textId="77777777" w:rsidTr="009C118A">
        <w:trPr>
          <w:trHeight w:val="302"/>
        </w:trPr>
        <w:tc>
          <w:tcPr>
            <w:tcW w:w="3022" w:type="dxa"/>
          </w:tcPr>
          <w:p w14:paraId="7EECD9E2" w14:textId="77777777" w:rsidR="00BD5EB7" w:rsidRPr="00DE7A04" w:rsidRDefault="00BD5EB7" w:rsidP="007968AE">
            <w:pPr>
              <w:rPr>
                <w:rFonts w:cstheme="minorHAnsi"/>
              </w:rPr>
            </w:pPr>
            <w:r w:rsidRPr="00DE7A04">
              <w:rPr>
                <w:rFonts w:cstheme="minorHAnsi"/>
              </w:rPr>
              <w:t>Purpose:</w:t>
            </w:r>
          </w:p>
        </w:tc>
        <w:tc>
          <w:tcPr>
            <w:tcW w:w="6607" w:type="dxa"/>
          </w:tcPr>
          <w:p w14:paraId="5F6FB0FB" w14:textId="77777777" w:rsidR="00BD5EB7" w:rsidRPr="00DE7A04" w:rsidRDefault="00BD5EB7" w:rsidP="007968AE">
            <w:pPr>
              <w:rPr>
                <w:rFonts w:cstheme="minorHAnsi"/>
              </w:rPr>
            </w:pPr>
            <w:r w:rsidRPr="00DE7A04">
              <w:rPr>
                <w:rFonts w:cstheme="minorHAnsi"/>
              </w:rPr>
              <w:t>Unique identifier is permanently assigned to each customer</w:t>
            </w:r>
          </w:p>
        </w:tc>
      </w:tr>
      <w:tr w:rsidR="00BD5EB7" w:rsidRPr="00DE7A04" w14:paraId="0EEFFEF1" w14:textId="77777777" w:rsidTr="009C118A">
        <w:trPr>
          <w:trHeight w:val="286"/>
        </w:trPr>
        <w:tc>
          <w:tcPr>
            <w:tcW w:w="3022" w:type="dxa"/>
          </w:tcPr>
          <w:p w14:paraId="2E941882" w14:textId="77777777" w:rsidR="00BD5EB7" w:rsidRPr="00DE7A04" w:rsidRDefault="00BD5EB7" w:rsidP="007968AE">
            <w:pPr>
              <w:rPr>
                <w:rFonts w:cstheme="minorHAnsi"/>
              </w:rPr>
            </w:pPr>
            <w:r w:rsidRPr="00DE7A04">
              <w:rPr>
                <w:rFonts w:cstheme="minorHAnsi"/>
              </w:rPr>
              <w:t>Unit Type:</w:t>
            </w:r>
          </w:p>
        </w:tc>
        <w:tc>
          <w:tcPr>
            <w:tcW w:w="6607" w:type="dxa"/>
          </w:tcPr>
          <w:p w14:paraId="027CF5D8" w14:textId="77777777" w:rsidR="00BD5EB7" w:rsidRPr="00DE7A04" w:rsidRDefault="00BD5EB7" w:rsidP="007968AE">
            <w:pPr>
              <w:rPr>
                <w:rFonts w:cstheme="minorHAnsi"/>
              </w:rPr>
            </w:pPr>
            <w:r w:rsidRPr="00DE7A04">
              <w:rPr>
                <w:rFonts w:cstheme="minorHAnsi"/>
              </w:rPr>
              <w:t>N/A</w:t>
            </w:r>
          </w:p>
        </w:tc>
      </w:tr>
      <w:tr w:rsidR="00BD5EB7" w:rsidRPr="00DE7A04" w14:paraId="37FB7C7C" w14:textId="77777777" w:rsidTr="009C118A">
        <w:trPr>
          <w:trHeight w:val="302"/>
        </w:trPr>
        <w:tc>
          <w:tcPr>
            <w:tcW w:w="3022" w:type="dxa"/>
          </w:tcPr>
          <w:p w14:paraId="2814221F" w14:textId="77777777" w:rsidR="00BD5EB7" w:rsidRPr="00DE7A04" w:rsidRDefault="00BD5EB7" w:rsidP="007968AE">
            <w:pPr>
              <w:rPr>
                <w:rFonts w:cstheme="minorHAnsi"/>
              </w:rPr>
            </w:pPr>
            <w:r w:rsidRPr="00DE7A04">
              <w:rPr>
                <w:rFonts w:cstheme="minorHAnsi"/>
              </w:rPr>
              <w:t>Range of Possible Values:</w:t>
            </w:r>
          </w:p>
        </w:tc>
        <w:tc>
          <w:tcPr>
            <w:tcW w:w="6607" w:type="dxa"/>
          </w:tcPr>
          <w:p w14:paraId="276DBD14" w14:textId="77777777" w:rsidR="00BD5EB7" w:rsidRPr="00DE7A04" w:rsidRDefault="00BD5EB7" w:rsidP="007968AE">
            <w:pPr>
              <w:rPr>
                <w:rFonts w:cstheme="minorHAnsi"/>
              </w:rPr>
            </w:pPr>
            <w:r w:rsidRPr="00DE7A04">
              <w:rPr>
                <w:rFonts w:cstheme="minorHAnsi"/>
              </w:rPr>
              <w:t>Min/Max values</w:t>
            </w:r>
          </w:p>
        </w:tc>
      </w:tr>
      <w:tr w:rsidR="00BD5EB7" w:rsidRPr="00DE7A04" w14:paraId="74A15EEB" w14:textId="77777777" w:rsidTr="009C118A">
        <w:trPr>
          <w:trHeight w:val="286"/>
        </w:trPr>
        <w:tc>
          <w:tcPr>
            <w:tcW w:w="3022" w:type="dxa"/>
          </w:tcPr>
          <w:p w14:paraId="45E3812E" w14:textId="77777777" w:rsidR="00BD5EB7" w:rsidRPr="00DE7A04" w:rsidRDefault="00BD5EB7" w:rsidP="007968AE">
            <w:pPr>
              <w:rPr>
                <w:rFonts w:cstheme="minorHAnsi"/>
              </w:rPr>
            </w:pPr>
            <w:r w:rsidRPr="00DE7A04">
              <w:rPr>
                <w:rFonts w:cstheme="minorHAnsi"/>
              </w:rPr>
              <w:t>Value Explanation:</w:t>
            </w:r>
          </w:p>
        </w:tc>
        <w:tc>
          <w:tcPr>
            <w:tcW w:w="6607" w:type="dxa"/>
          </w:tcPr>
          <w:p w14:paraId="43DF9D46" w14:textId="77777777" w:rsidR="00BD5EB7" w:rsidRPr="00DE7A04" w:rsidRDefault="00BD5EB7" w:rsidP="007968AE">
            <w:pPr>
              <w:rPr>
                <w:rFonts w:cstheme="minorHAnsi"/>
              </w:rPr>
            </w:pPr>
            <w:r w:rsidRPr="00DE7A04">
              <w:rPr>
                <w:rFonts w:cstheme="minorHAnsi"/>
              </w:rPr>
              <w:t>Values will be alphanumeric</w:t>
            </w:r>
          </w:p>
        </w:tc>
      </w:tr>
      <w:tr w:rsidR="00BD5EB7" w:rsidRPr="00DE7A04" w14:paraId="0A0B6160" w14:textId="77777777" w:rsidTr="009C118A">
        <w:trPr>
          <w:trHeight w:val="286"/>
        </w:trPr>
        <w:tc>
          <w:tcPr>
            <w:tcW w:w="3022" w:type="dxa"/>
          </w:tcPr>
          <w:p w14:paraId="6DC34B10" w14:textId="77777777" w:rsidR="00BD5EB7" w:rsidRPr="00DE7A04" w:rsidRDefault="00BD5EB7" w:rsidP="007968AE">
            <w:pPr>
              <w:rPr>
                <w:rFonts w:cstheme="minorHAnsi"/>
              </w:rPr>
            </w:pPr>
            <w:r w:rsidRPr="00DE7A04">
              <w:rPr>
                <w:rFonts w:cstheme="minorHAnsi"/>
              </w:rPr>
              <w:t>Sources:</w:t>
            </w:r>
          </w:p>
        </w:tc>
        <w:tc>
          <w:tcPr>
            <w:tcW w:w="6607" w:type="dxa"/>
          </w:tcPr>
          <w:p w14:paraId="7823A204" w14:textId="77777777" w:rsidR="00BD5EB7" w:rsidRPr="00DE7A04" w:rsidRDefault="00BD5EB7" w:rsidP="007968AE">
            <w:pPr>
              <w:rPr>
                <w:rFonts w:cstheme="minorHAnsi"/>
              </w:rPr>
            </w:pPr>
            <w:r w:rsidRPr="00DE7A04">
              <w:rPr>
                <w:rFonts w:cstheme="minorHAnsi"/>
              </w:rPr>
              <w:t>Mobile banking</w:t>
            </w:r>
          </w:p>
        </w:tc>
      </w:tr>
      <w:tr w:rsidR="00BD5EB7" w:rsidRPr="00DE7A04" w14:paraId="77C3B672" w14:textId="77777777" w:rsidTr="009C118A">
        <w:trPr>
          <w:trHeight w:val="286"/>
        </w:trPr>
        <w:tc>
          <w:tcPr>
            <w:tcW w:w="3022" w:type="dxa"/>
          </w:tcPr>
          <w:p w14:paraId="71A36555" w14:textId="77777777" w:rsidR="00BD5EB7" w:rsidRPr="00DE7A04" w:rsidRDefault="00BD5EB7" w:rsidP="007968AE">
            <w:pPr>
              <w:rPr>
                <w:rFonts w:cstheme="minorHAnsi"/>
              </w:rPr>
            </w:pPr>
            <w:r w:rsidRPr="00DE7A04">
              <w:rPr>
                <w:rFonts w:cstheme="minorHAnsi"/>
              </w:rPr>
              <w:t>Security/privacy Constraints:</w:t>
            </w:r>
          </w:p>
        </w:tc>
        <w:tc>
          <w:tcPr>
            <w:tcW w:w="6607" w:type="dxa"/>
          </w:tcPr>
          <w:p w14:paraId="24735655" w14:textId="77777777" w:rsidR="00BD5EB7" w:rsidRPr="00DE7A04" w:rsidRDefault="00BD5EB7" w:rsidP="007968AE">
            <w:pPr>
              <w:rPr>
                <w:rFonts w:cstheme="minorHAnsi"/>
              </w:rPr>
            </w:pPr>
            <w:r w:rsidRPr="00DE7A04">
              <w:rPr>
                <w:rFonts w:cstheme="minorHAnsi"/>
              </w:rPr>
              <w:t>N/A</w:t>
            </w:r>
          </w:p>
        </w:tc>
      </w:tr>
    </w:tbl>
    <w:p w14:paraId="20260D8E" w14:textId="77777777" w:rsidR="00BD5EB7" w:rsidRPr="00DE7A04" w:rsidRDefault="00BD5EB7" w:rsidP="00BD5EB7">
      <w:pPr>
        <w:spacing w:after="0"/>
        <w:rPr>
          <w:rFonts w:cstheme="minorHAnsi"/>
          <w:b/>
          <w:bCs/>
        </w:rPr>
      </w:pPr>
      <w:r w:rsidRPr="00DE7A04">
        <w:rPr>
          <w:rFonts w:cstheme="minorHAnsi"/>
          <w:b/>
          <w:bCs/>
        </w:rPr>
        <w:t>Accounts.AccountType</w:t>
      </w:r>
    </w:p>
    <w:tbl>
      <w:tblPr>
        <w:tblStyle w:val="TableGrid"/>
        <w:tblW w:w="9045" w:type="dxa"/>
        <w:tblLook w:val="04A0" w:firstRow="1" w:lastRow="0" w:firstColumn="1" w:lastColumn="0" w:noHBand="0" w:noVBand="1"/>
      </w:tblPr>
      <w:tblGrid>
        <w:gridCol w:w="2839"/>
        <w:gridCol w:w="6206"/>
      </w:tblGrid>
      <w:tr w:rsidR="00BD5EB7" w:rsidRPr="00DE7A04" w14:paraId="3B35A648" w14:textId="77777777" w:rsidTr="007968AE">
        <w:trPr>
          <w:trHeight w:val="281"/>
        </w:trPr>
        <w:tc>
          <w:tcPr>
            <w:tcW w:w="2839" w:type="dxa"/>
          </w:tcPr>
          <w:p w14:paraId="6EE2BE8D" w14:textId="77777777" w:rsidR="00BD5EB7" w:rsidRPr="00DE7A04" w:rsidRDefault="00BD5EB7" w:rsidP="007968AE">
            <w:pPr>
              <w:rPr>
                <w:rFonts w:cstheme="minorHAnsi"/>
              </w:rPr>
            </w:pPr>
            <w:r w:rsidRPr="00DE7A04">
              <w:rPr>
                <w:rFonts w:cstheme="minorHAnsi"/>
              </w:rPr>
              <w:t>Field Name:</w:t>
            </w:r>
          </w:p>
        </w:tc>
        <w:tc>
          <w:tcPr>
            <w:tcW w:w="6206" w:type="dxa"/>
          </w:tcPr>
          <w:p w14:paraId="0BB50962" w14:textId="77777777" w:rsidR="00BD5EB7" w:rsidRPr="00DE7A04" w:rsidRDefault="00BD5EB7" w:rsidP="007968AE">
            <w:pPr>
              <w:rPr>
                <w:rFonts w:cstheme="minorHAnsi"/>
              </w:rPr>
            </w:pPr>
            <w:r w:rsidRPr="00DE7A04">
              <w:rPr>
                <w:rFonts w:cstheme="minorHAnsi"/>
              </w:rPr>
              <w:t>AccountType</w:t>
            </w:r>
          </w:p>
        </w:tc>
      </w:tr>
      <w:tr w:rsidR="00BD5EB7" w:rsidRPr="00DE7A04" w14:paraId="12DD9F21" w14:textId="77777777" w:rsidTr="007968AE">
        <w:trPr>
          <w:trHeight w:val="281"/>
        </w:trPr>
        <w:tc>
          <w:tcPr>
            <w:tcW w:w="2839" w:type="dxa"/>
          </w:tcPr>
          <w:p w14:paraId="1438DC0B" w14:textId="77777777" w:rsidR="00BD5EB7" w:rsidRPr="00DE7A04" w:rsidRDefault="00BD5EB7" w:rsidP="007968AE">
            <w:pPr>
              <w:rPr>
                <w:rFonts w:cstheme="minorHAnsi"/>
              </w:rPr>
            </w:pPr>
            <w:r w:rsidRPr="00DE7A04">
              <w:rPr>
                <w:rFonts w:cstheme="minorHAnsi"/>
              </w:rPr>
              <w:t>DataType</w:t>
            </w:r>
          </w:p>
        </w:tc>
        <w:tc>
          <w:tcPr>
            <w:tcW w:w="6206" w:type="dxa"/>
          </w:tcPr>
          <w:p w14:paraId="645E5B33" w14:textId="77777777" w:rsidR="00BD5EB7" w:rsidRPr="00DE7A04" w:rsidRDefault="00BD5EB7" w:rsidP="007968AE">
            <w:pPr>
              <w:rPr>
                <w:rFonts w:cstheme="minorHAnsi"/>
              </w:rPr>
            </w:pPr>
            <w:r w:rsidRPr="00DE7A04">
              <w:rPr>
                <w:rFonts w:cstheme="minorHAnsi"/>
              </w:rPr>
              <w:t>Enum</w:t>
            </w:r>
          </w:p>
        </w:tc>
      </w:tr>
      <w:tr w:rsidR="00BD5EB7" w:rsidRPr="00DE7A04" w14:paraId="4512AE7E" w14:textId="77777777" w:rsidTr="007968AE">
        <w:trPr>
          <w:trHeight w:val="266"/>
        </w:trPr>
        <w:tc>
          <w:tcPr>
            <w:tcW w:w="2839" w:type="dxa"/>
          </w:tcPr>
          <w:p w14:paraId="5B2E622B" w14:textId="77777777" w:rsidR="00BD5EB7" w:rsidRPr="00DE7A04" w:rsidRDefault="00BD5EB7" w:rsidP="007968AE">
            <w:pPr>
              <w:rPr>
                <w:rFonts w:cstheme="minorHAnsi"/>
              </w:rPr>
            </w:pPr>
            <w:r w:rsidRPr="00DE7A04">
              <w:rPr>
                <w:rFonts w:cstheme="minorHAnsi"/>
              </w:rPr>
              <w:t>Length:</w:t>
            </w:r>
          </w:p>
        </w:tc>
        <w:tc>
          <w:tcPr>
            <w:tcW w:w="6206" w:type="dxa"/>
          </w:tcPr>
          <w:p w14:paraId="1D78F9C5" w14:textId="77777777" w:rsidR="00BD5EB7" w:rsidRPr="00DE7A04" w:rsidRDefault="00BD5EB7" w:rsidP="007968AE">
            <w:pPr>
              <w:rPr>
                <w:rFonts w:cstheme="minorHAnsi"/>
              </w:rPr>
            </w:pPr>
            <w:r w:rsidRPr="00DE7A04">
              <w:rPr>
                <w:rFonts w:cstheme="minorHAnsi"/>
              </w:rPr>
              <w:t>N/A</w:t>
            </w:r>
          </w:p>
        </w:tc>
      </w:tr>
      <w:tr w:rsidR="00BD5EB7" w:rsidRPr="00DE7A04" w14:paraId="525E1B1B" w14:textId="77777777" w:rsidTr="007968AE">
        <w:trPr>
          <w:trHeight w:val="281"/>
        </w:trPr>
        <w:tc>
          <w:tcPr>
            <w:tcW w:w="2839" w:type="dxa"/>
          </w:tcPr>
          <w:p w14:paraId="78BCECE4" w14:textId="77777777" w:rsidR="00BD5EB7" w:rsidRPr="00DE7A04" w:rsidRDefault="00BD5EB7" w:rsidP="007968AE">
            <w:pPr>
              <w:rPr>
                <w:rFonts w:cstheme="minorHAnsi"/>
              </w:rPr>
            </w:pPr>
            <w:r w:rsidRPr="00DE7A04">
              <w:rPr>
                <w:rFonts w:cstheme="minorHAnsi"/>
              </w:rPr>
              <w:t>Purpose:</w:t>
            </w:r>
          </w:p>
        </w:tc>
        <w:tc>
          <w:tcPr>
            <w:tcW w:w="6206" w:type="dxa"/>
          </w:tcPr>
          <w:p w14:paraId="02D8CDDC" w14:textId="77777777" w:rsidR="00BD5EB7" w:rsidRPr="00DE7A04" w:rsidRDefault="00BD5EB7" w:rsidP="007968AE">
            <w:pPr>
              <w:rPr>
                <w:rFonts w:cstheme="minorHAnsi"/>
              </w:rPr>
            </w:pPr>
            <w:r w:rsidRPr="00DE7A04">
              <w:rPr>
                <w:rFonts w:cstheme="minorHAnsi"/>
              </w:rPr>
              <w:t>Identifies the type of account associated to the customer</w:t>
            </w:r>
          </w:p>
        </w:tc>
      </w:tr>
      <w:tr w:rsidR="00BD5EB7" w:rsidRPr="00DE7A04" w14:paraId="310140BF" w14:textId="77777777" w:rsidTr="007968AE">
        <w:trPr>
          <w:trHeight w:val="266"/>
        </w:trPr>
        <w:tc>
          <w:tcPr>
            <w:tcW w:w="2839" w:type="dxa"/>
          </w:tcPr>
          <w:p w14:paraId="7F42BEC3" w14:textId="77777777" w:rsidR="00BD5EB7" w:rsidRPr="00DE7A04" w:rsidRDefault="00BD5EB7" w:rsidP="007968AE">
            <w:pPr>
              <w:rPr>
                <w:rFonts w:cstheme="minorHAnsi"/>
              </w:rPr>
            </w:pPr>
            <w:r w:rsidRPr="00DE7A04">
              <w:rPr>
                <w:rFonts w:cstheme="minorHAnsi"/>
              </w:rPr>
              <w:t>Unit Type:</w:t>
            </w:r>
          </w:p>
        </w:tc>
        <w:tc>
          <w:tcPr>
            <w:tcW w:w="6206" w:type="dxa"/>
          </w:tcPr>
          <w:p w14:paraId="3E9D3B85" w14:textId="77777777" w:rsidR="00BD5EB7" w:rsidRPr="00DE7A04" w:rsidRDefault="00BD5EB7" w:rsidP="007968AE">
            <w:pPr>
              <w:rPr>
                <w:rFonts w:cstheme="minorHAnsi"/>
              </w:rPr>
            </w:pPr>
            <w:r w:rsidRPr="00DE7A04">
              <w:rPr>
                <w:rFonts w:cstheme="minorHAnsi"/>
              </w:rPr>
              <w:t>N/A</w:t>
            </w:r>
          </w:p>
        </w:tc>
      </w:tr>
      <w:tr w:rsidR="00BD5EB7" w:rsidRPr="00DE7A04" w14:paraId="3A6AA956" w14:textId="77777777" w:rsidTr="007968AE">
        <w:trPr>
          <w:trHeight w:val="281"/>
        </w:trPr>
        <w:tc>
          <w:tcPr>
            <w:tcW w:w="2839" w:type="dxa"/>
          </w:tcPr>
          <w:p w14:paraId="181DBAA7"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478E5549" w14:textId="77777777" w:rsidR="00BD5EB7" w:rsidRPr="00DE7A04" w:rsidRDefault="00BD5EB7" w:rsidP="007968AE">
            <w:pPr>
              <w:rPr>
                <w:rFonts w:cstheme="minorHAnsi"/>
              </w:rPr>
            </w:pPr>
            <w:r w:rsidRPr="00DE7A04">
              <w:rPr>
                <w:rFonts w:cstheme="minorHAnsi"/>
              </w:rPr>
              <w:t>Savings, checking, credit</w:t>
            </w:r>
          </w:p>
        </w:tc>
      </w:tr>
      <w:tr w:rsidR="00BD5EB7" w:rsidRPr="00DE7A04" w14:paraId="03E9FEED" w14:textId="77777777" w:rsidTr="007968AE">
        <w:trPr>
          <w:trHeight w:val="266"/>
        </w:trPr>
        <w:tc>
          <w:tcPr>
            <w:tcW w:w="2839" w:type="dxa"/>
          </w:tcPr>
          <w:p w14:paraId="28EF1D96" w14:textId="77777777" w:rsidR="00BD5EB7" w:rsidRPr="00DE7A04" w:rsidRDefault="00BD5EB7" w:rsidP="007968AE">
            <w:pPr>
              <w:rPr>
                <w:rFonts w:cstheme="minorHAnsi"/>
              </w:rPr>
            </w:pPr>
            <w:r w:rsidRPr="00DE7A04">
              <w:rPr>
                <w:rFonts w:cstheme="minorHAnsi"/>
              </w:rPr>
              <w:t>Value Explanation:</w:t>
            </w:r>
          </w:p>
        </w:tc>
        <w:tc>
          <w:tcPr>
            <w:tcW w:w="6206" w:type="dxa"/>
          </w:tcPr>
          <w:p w14:paraId="784ED90F" w14:textId="77777777" w:rsidR="00BD5EB7" w:rsidRPr="00DE7A04" w:rsidRDefault="00BD5EB7" w:rsidP="007968AE">
            <w:pPr>
              <w:rPr>
                <w:rFonts w:cstheme="minorHAnsi"/>
              </w:rPr>
            </w:pPr>
            <w:r w:rsidRPr="00DE7A04">
              <w:rPr>
                <w:rFonts w:cstheme="minorHAnsi"/>
              </w:rPr>
              <w:t>Values should be from the range of given value</w:t>
            </w:r>
          </w:p>
        </w:tc>
      </w:tr>
      <w:tr w:rsidR="00BD5EB7" w:rsidRPr="00DE7A04" w14:paraId="555AA9F3" w14:textId="77777777" w:rsidTr="007968AE">
        <w:trPr>
          <w:trHeight w:val="266"/>
        </w:trPr>
        <w:tc>
          <w:tcPr>
            <w:tcW w:w="2839" w:type="dxa"/>
          </w:tcPr>
          <w:p w14:paraId="42E581EB" w14:textId="77777777" w:rsidR="00BD5EB7" w:rsidRPr="00DE7A04" w:rsidRDefault="00BD5EB7" w:rsidP="007968AE">
            <w:pPr>
              <w:rPr>
                <w:rFonts w:cstheme="minorHAnsi"/>
              </w:rPr>
            </w:pPr>
            <w:r w:rsidRPr="00DE7A04">
              <w:rPr>
                <w:rFonts w:cstheme="minorHAnsi"/>
              </w:rPr>
              <w:t>Sources:</w:t>
            </w:r>
          </w:p>
        </w:tc>
        <w:tc>
          <w:tcPr>
            <w:tcW w:w="6206" w:type="dxa"/>
          </w:tcPr>
          <w:p w14:paraId="79B5FA92" w14:textId="77777777" w:rsidR="00BD5EB7" w:rsidRPr="00DE7A04" w:rsidRDefault="00BD5EB7" w:rsidP="007968AE">
            <w:pPr>
              <w:rPr>
                <w:rFonts w:cstheme="minorHAnsi"/>
              </w:rPr>
            </w:pPr>
            <w:r w:rsidRPr="00DE7A04">
              <w:rPr>
                <w:rFonts w:cstheme="minorHAnsi"/>
              </w:rPr>
              <w:t>Mobile banking</w:t>
            </w:r>
          </w:p>
        </w:tc>
      </w:tr>
      <w:tr w:rsidR="00BD5EB7" w:rsidRPr="00DE7A04" w14:paraId="5664BC8F" w14:textId="77777777" w:rsidTr="007968AE">
        <w:trPr>
          <w:trHeight w:val="266"/>
        </w:trPr>
        <w:tc>
          <w:tcPr>
            <w:tcW w:w="2839" w:type="dxa"/>
          </w:tcPr>
          <w:p w14:paraId="1236B34F"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5789A3FB" w14:textId="77777777" w:rsidR="00BD5EB7" w:rsidRPr="00DE7A04" w:rsidRDefault="00BD5EB7" w:rsidP="007968AE">
            <w:pPr>
              <w:rPr>
                <w:rFonts w:cstheme="minorHAnsi"/>
              </w:rPr>
            </w:pPr>
            <w:r w:rsidRPr="00DE7A04">
              <w:rPr>
                <w:rFonts w:cstheme="minorHAnsi"/>
              </w:rPr>
              <w:t>N/A</w:t>
            </w:r>
          </w:p>
        </w:tc>
      </w:tr>
    </w:tbl>
    <w:p w14:paraId="0531DC61" w14:textId="77777777" w:rsidR="00BD5EB7" w:rsidRPr="00DE7A04" w:rsidRDefault="00BD5EB7" w:rsidP="00BD5EB7">
      <w:pPr>
        <w:spacing w:after="0"/>
        <w:rPr>
          <w:rFonts w:cstheme="minorHAnsi"/>
          <w:b/>
          <w:bCs/>
        </w:rPr>
      </w:pPr>
      <w:r w:rsidRPr="00DE7A04">
        <w:rPr>
          <w:rFonts w:cstheme="minorHAnsi"/>
          <w:b/>
          <w:bCs/>
        </w:rPr>
        <w:lastRenderedPageBreak/>
        <w:t>Accounts.AccountNumber</w:t>
      </w:r>
    </w:p>
    <w:tbl>
      <w:tblPr>
        <w:tblStyle w:val="TableGrid"/>
        <w:tblW w:w="9045" w:type="dxa"/>
        <w:tblLook w:val="04A0" w:firstRow="1" w:lastRow="0" w:firstColumn="1" w:lastColumn="0" w:noHBand="0" w:noVBand="1"/>
      </w:tblPr>
      <w:tblGrid>
        <w:gridCol w:w="2839"/>
        <w:gridCol w:w="6206"/>
      </w:tblGrid>
      <w:tr w:rsidR="00BD5EB7" w:rsidRPr="00DE7A04" w14:paraId="6236964C" w14:textId="77777777" w:rsidTr="007968AE">
        <w:trPr>
          <w:trHeight w:val="281"/>
        </w:trPr>
        <w:tc>
          <w:tcPr>
            <w:tcW w:w="2839" w:type="dxa"/>
          </w:tcPr>
          <w:p w14:paraId="64E01921" w14:textId="77777777" w:rsidR="00BD5EB7" w:rsidRPr="00DE7A04" w:rsidRDefault="00BD5EB7" w:rsidP="007968AE">
            <w:pPr>
              <w:rPr>
                <w:rFonts w:cstheme="minorHAnsi"/>
              </w:rPr>
            </w:pPr>
            <w:r w:rsidRPr="00DE7A04">
              <w:rPr>
                <w:rFonts w:cstheme="minorHAnsi"/>
              </w:rPr>
              <w:t>Field Name:</w:t>
            </w:r>
          </w:p>
        </w:tc>
        <w:tc>
          <w:tcPr>
            <w:tcW w:w="6206" w:type="dxa"/>
          </w:tcPr>
          <w:p w14:paraId="0430E10E" w14:textId="77777777" w:rsidR="00BD5EB7" w:rsidRPr="00DE7A04" w:rsidRDefault="00BD5EB7" w:rsidP="007968AE">
            <w:pPr>
              <w:rPr>
                <w:rFonts w:cstheme="minorHAnsi"/>
              </w:rPr>
            </w:pPr>
            <w:r w:rsidRPr="00DE7A04">
              <w:rPr>
                <w:rFonts w:cstheme="minorHAnsi"/>
              </w:rPr>
              <w:t>AccountNumber</w:t>
            </w:r>
          </w:p>
        </w:tc>
      </w:tr>
      <w:tr w:rsidR="00BD5EB7" w:rsidRPr="00DE7A04" w14:paraId="2F13ADE2" w14:textId="77777777" w:rsidTr="007968AE">
        <w:trPr>
          <w:trHeight w:val="281"/>
        </w:trPr>
        <w:tc>
          <w:tcPr>
            <w:tcW w:w="2839" w:type="dxa"/>
          </w:tcPr>
          <w:p w14:paraId="6330D4FF" w14:textId="77777777" w:rsidR="00BD5EB7" w:rsidRPr="00DE7A04" w:rsidRDefault="00BD5EB7" w:rsidP="007968AE">
            <w:pPr>
              <w:rPr>
                <w:rFonts w:cstheme="minorHAnsi"/>
              </w:rPr>
            </w:pPr>
            <w:r w:rsidRPr="00DE7A04">
              <w:rPr>
                <w:rFonts w:cstheme="minorHAnsi"/>
              </w:rPr>
              <w:t>DataType</w:t>
            </w:r>
          </w:p>
        </w:tc>
        <w:tc>
          <w:tcPr>
            <w:tcW w:w="6206" w:type="dxa"/>
          </w:tcPr>
          <w:p w14:paraId="63683059" w14:textId="77777777" w:rsidR="00BD5EB7" w:rsidRPr="00DE7A04" w:rsidRDefault="00BD5EB7" w:rsidP="007968AE">
            <w:pPr>
              <w:rPr>
                <w:rFonts w:cstheme="minorHAnsi"/>
              </w:rPr>
            </w:pPr>
            <w:r w:rsidRPr="00DE7A04">
              <w:rPr>
                <w:rStyle w:val="normaltextrun"/>
                <w:rFonts w:cstheme="minorHAnsi"/>
              </w:rPr>
              <w:t>VarChar</w:t>
            </w:r>
          </w:p>
        </w:tc>
      </w:tr>
      <w:tr w:rsidR="00BD5EB7" w:rsidRPr="00DE7A04" w14:paraId="06831192" w14:textId="77777777" w:rsidTr="007968AE">
        <w:trPr>
          <w:trHeight w:val="266"/>
        </w:trPr>
        <w:tc>
          <w:tcPr>
            <w:tcW w:w="2839" w:type="dxa"/>
          </w:tcPr>
          <w:p w14:paraId="210291FE" w14:textId="77777777" w:rsidR="00BD5EB7" w:rsidRPr="00DE7A04" w:rsidRDefault="00BD5EB7" w:rsidP="007968AE">
            <w:pPr>
              <w:rPr>
                <w:rFonts w:cstheme="minorHAnsi"/>
              </w:rPr>
            </w:pPr>
            <w:r w:rsidRPr="00DE7A04">
              <w:rPr>
                <w:rFonts w:cstheme="minorHAnsi"/>
              </w:rPr>
              <w:t>Length:</w:t>
            </w:r>
          </w:p>
        </w:tc>
        <w:tc>
          <w:tcPr>
            <w:tcW w:w="6206" w:type="dxa"/>
          </w:tcPr>
          <w:p w14:paraId="7AA77D69" w14:textId="77777777" w:rsidR="00BD5EB7" w:rsidRPr="00DE7A04" w:rsidRDefault="00BD5EB7" w:rsidP="007968AE">
            <w:pPr>
              <w:rPr>
                <w:rFonts w:cstheme="minorHAnsi"/>
              </w:rPr>
            </w:pPr>
            <w:r w:rsidRPr="00DE7A04">
              <w:rPr>
                <w:rFonts w:cstheme="minorHAnsi"/>
              </w:rPr>
              <w:t>50</w:t>
            </w:r>
          </w:p>
        </w:tc>
      </w:tr>
      <w:tr w:rsidR="00BD5EB7" w:rsidRPr="00DE7A04" w14:paraId="67D932D9" w14:textId="77777777" w:rsidTr="007968AE">
        <w:trPr>
          <w:trHeight w:val="173"/>
        </w:trPr>
        <w:tc>
          <w:tcPr>
            <w:tcW w:w="2839" w:type="dxa"/>
          </w:tcPr>
          <w:p w14:paraId="6D45BB38" w14:textId="77777777" w:rsidR="00BD5EB7" w:rsidRPr="00DE7A04" w:rsidRDefault="00BD5EB7" w:rsidP="007968AE">
            <w:pPr>
              <w:rPr>
                <w:rFonts w:cstheme="minorHAnsi"/>
              </w:rPr>
            </w:pPr>
            <w:r w:rsidRPr="00DE7A04">
              <w:rPr>
                <w:rFonts w:cstheme="minorHAnsi"/>
              </w:rPr>
              <w:t>Purpose:</w:t>
            </w:r>
          </w:p>
        </w:tc>
        <w:tc>
          <w:tcPr>
            <w:tcW w:w="6206" w:type="dxa"/>
          </w:tcPr>
          <w:p w14:paraId="272C417D" w14:textId="77777777" w:rsidR="00BD5EB7" w:rsidRPr="00DE7A04" w:rsidRDefault="00BD5EB7" w:rsidP="007968AE">
            <w:pPr>
              <w:rPr>
                <w:rFonts w:cstheme="minorHAnsi"/>
              </w:rPr>
            </w:pPr>
            <w:r w:rsidRPr="00DE7A04">
              <w:rPr>
                <w:rFonts w:cstheme="minorHAnsi"/>
              </w:rPr>
              <w:t>Provides the account number associated to the customer</w:t>
            </w:r>
          </w:p>
        </w:tc>
      </w:tr>
      <w:tr w:rsidR="00BD5EB7" w:rsidRPr="00DE7A04" w14:paraId="11CFB87A" w14:textId="77777777" w:rsidTr="007968AE">
        <w:trPr>
          <w:trHeight w:val="266"/>
        </w:trPr>
        <w:tc>
          <w:tcPr>
            <w:tcW w:w="2839" w:type="dxa"/>
          </w:tcPr>
          <w:p w14:paraId="128091E4" w14:textId="77777777" w:rsidR="00BD5EB7" w:rsidRPr="00DE7A04" w:rsidRDefault="00BD5EB7" w:rsidP="007968AE">
            <w:pPr>
              <w:rPr>
                <w:rFonts w:cstheme="minorHAnsi"/>
              </w:rPr>
            </w:pPr>
            <w:r w:rsidRPr="00DE7A04">
              <w:rPr>
                <w:rFonts w:cstheme="minorHAnsi"/>
              </w:rPr>
              <w:t>Unit Type:</w:t>
            </w:r>
          </w:p>
        </w:tc>
        <w:tc>
          <w:tcPr>
            <w:tcW w:w="6206" w:type="dxa"/>
          </w:tcPr>
          <w:p w14:paraId="6969903F" w14:textId="77777777" w:rsidR="00BD5EB7" w:rsidRPr="00DE7A04" w:rsidRDefault="00BD5EB7" w:rsidP="007968AE">
            <w:pPr>
              <w:rPr>
                <w:rFonts w:cstheme="minorHAnsi"/>
              </w:rPr>
            </w:pPr>
            <w:r w:rsidRPr="00DE7A04">
              <w:rPr>
                <w:rFonts w:cstheme="minorHAnsi"/>
              </w:rPr>
              <w:t>N/A</w:t>
            </w:r>
          </w:p>
        </w:tc>
      </w:tr>
      <w:tr w:rsidR="00BD5EB7" w:rsidRPr="00DE7A04" w14:paraId="3CC2F1BB" w14:textId="77777777" w:rsidTr="007968AE">
        <w:trPr>
          <w:trHeight w:val="281"/>
        </w:trPr>
        <w:tc>
          <w:tcPr>
            <w:tcW w:w="2839" w:type="dxa"/>
          </w:tcPr>
          <w:p w14:paraId="68E4CFE6"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2D089182" w14:textId="77777777" w:rsidR="00BD5EB7" w:rsidRPr="00DE7A04" w:rsidRDefault="00BD5EB7" w:rsidP="007968AE">
            <w:pPr>
              <w:rPr>
                <w:rFonts w:cstheme="minorHAnsi"/>
              </w:rPr>
            </w:pPr>
            <w:r w:rsidRPr="00DE7A04">
              <w:rPr>
                <w:rFonts w:cstheme="minorHAnsi"/>
              </w:rPr>
              <w:t>Min/Max values</w:t>
            </w:r>
          </w:p>
        </w:tc>
      </w:tr>
      <w:tr w:rsidR="00BD5EB7" w:rsidRPr="00DE7A04" w14:paraId="10A041BB" w14:textId="77777777" w:rsidTr="007968AE">
        <w:trPr>
          <w:trHeight w:val="266"/>
        </w:trPr>
        <w:tc>
          <w:tcPr>
            <w:tcW w:w="2839" w:type="dxa"/>
          </w:tcPr>
          <w:p w14:paraId="1DC0740B" w14:textId="77777777" w:rsidR="00BD5EB7" w:rsidRPr="00DE7A04" w:rsidRDefault="00BD5EB7" w:rsidP="007968AE">
            <w:pPr>
              <w:rPr>
                <w:rFonts w:cstheme="minorHAnsi"/>
              </w:rPr>
            </w:pPr>
            <w:r w:rsidRPr="00DE7A04">
              <w:rPr>
                <w:rFonts w:cstheme="minorHAnsi"/>
              </w:rPr>
              <w:t>Value Explanation:</w:t>
            </w:r>
          </w:p>
        </w:tc>
        <w:tc>
          <w:tcPr>
            <w:tcW w:w="6206" w:type="dxa"/>
          </w:tcPr>
          <w:p w14:paraId="7B308D0E" w14:textId="77777777" w:rsidR="00BD5EB7" w:rsidRPr="00DE7A04" w:rsidRDefault="00BD5EB7" w:rsidP="007968AE">
            <w:pPr>
              <w:rPr>
                <w:rFonts w:cstheme="minorHAnsi"/>
              </w:rPr>
            </w:pPr>
            <w:r w:rsidRPr="00DE7A04">
              <w:rPr>
                <w:rFonts w:cstheme="minorHAnsi"/>
              </w:rPr>
              <w:t>Values should be from the range of given value</w:t>
            </w:r>
          </w:p>
        </w:tc>
      </w:tr>
      <w:tr w:rsidR="00BD5EB7" w:rsidRPr="00DE7A04" w14:paraId="38423E2B" w14:textId="77777777" w:rsidTr="007968AE">
        <w:trPr>
          <w:trHeight w:val="266"/>
        </w:trPr>
        <w:tc>
          <w:tcPr>
            <w:tcW w:w="2839" w:type="dxa"/>
          </w:tcPr>
          <w:p w14:paraId="6F066F48" w14:textId="77777777" w:rsidR="00BD5EB7" w:rsidRPr="00DE7A04" w:rsidRDefault="00BD5EB7" w:rsidP="007968AE">
            <w:pPr>
              <w:rPr>
                <w:rFonts w:cstheme="minorHAnsi"/>
              </w:rPr>
            </w:pPr>
            <w:r w:rsidRPr="00DE7A04">
              <w:rPr>
                <w:rFonts w:cstheme="minorHAnsi"/>
              </w:rPr>
              <w:t>Sources:</w:t>
            </w:r>
          </w:p>
        </w:tc>
        <w:tc>
          <w:tcPr>
            <w:tcW w:w="6206" w:type="dxa"/>
          </w:tcPr>
          <w:p w14:paraId="64E820E1" w14:textId="77777777" w:rsidR="00BD5EB7" w:rsidRPr="00DE7A04" w:rsidRDefault="00BD5EB7" w:rsidP="007968AE">
            <w:pPr>
              <w:rPr>
                <w:rFonts w:cstheme="minorHAnsi"/>
              </w:rPr>
            </w:pPr>
            <w:r w:rsidRPr="00DE7A04">
              <w:rPr>
                <w:rFonts w:cstheme="minorHAnsi"/>
              </w:rPr>
              <w:t>Mobile banking</w:t>
            </w:r>
          </w:p>
        </w:tc>
      </w:tr>
      <w:tr w:rsidR="00BD5EB7" w:rsidRPr="00DE7A04" w14:paraId="1D44758F" w14:textId="77777777" w:rsidTr="007968AE">
        <w:trPr>
          <w:trHeight w:val="266"/>
        </w:trPr>
        <w:tc>
          <w:tcPr>
            <w:tcW w:w="2839" w:type="dxa"/>
          </w:tcPr>
          <w:p w14:paraId="6057B6B6"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20093BB6" w14:textId="77777777" w:rsidR="00BD5EB7" w:rsidRPr="00DE7A04" w:rsidRDefault="00BD5EB7" w:rsidP="007968AE">
            <w:pPr>
              <w:rPr>
                <w:rFonts w:cstheme="minorHAnsi"/>
              </w:rPr>
            </w:pPr>
            <w:r w:rsidRPr="00DE7A04">
              <w:rPr>
                <w:rFonts w:cstheme="minorHAnsi"/>
              </w:rPr>
              <w:t>Encrypted as a part of Critical Risk Data (CRD)</w:t>
            </w:r>
          </w:p>
        </w:tc>
      </w:tr>
    </w:tbl>
    <w:p w14:paraId="665EAA84" w14:textId="77777777" w:rsidR="00BD5EB7" w:rsidRPr="00DE7A04" w:rsidRDefault="00BD5EB7" w:rsidP="00BD5EB7">
      <w:pPr>
        <w:rPr>
          <w:rFonts w:cstheme="minorHAnsi"/>
        </w:rPr>
      </w:pPr>
    </w:p>
    <w:p w14:paraId="58C0734D" w14:textId="77777777" w:rsidR="00BD5EB7" w:rsidRPr="00DE7A04" w:rsidRDefault="00BD5EB7" w:rsidP="00BD5EB7">
      <w:pPr>
        <w:spacing w:after="0"/>
        <w:rPr>
          <w:rFonts w:cstheme="minorHAnsi"/>
          <w:b/>
          <w:bCs/>
        </w:rPr>
      </w:pPr>
      <w:r w:rsidRPr="00DE7A04">
        <w:rPr>
          <w:rFonts w:cstheme="minorHAnsi"/>
          <w:b/>
          <w:bCs/>
        </w:rPr>
        <w:t>Accounts.Balance</w:t>
      </w:r>
    </w:p>
    <w:tbl>
      <w:tblPr>
        <w:tblStyle w:val="TableGrid"/>
        <w:tblW w:w="9045" w:type="dxa"/>
        <w:tblLook w:val="04A0" w:firstRow="1" w:lastRow="0" w:firstColumn="1" w:lastColumn="0" w:noHBand="0" w:noVBand="1"/>
      </w:tblPr>
      <w:tblGrid>
        <w:gridCol w:w="2839"/>
        <w:gridCol w:w="6206"/>
      </w:tblGrid>
      <w:tr w:rsidR="00BD5EB7" w:rsidRPr="00DE7A04" w14:paraId="4EEBA089" w14:textId="77777777" w:rsidTr="007968AE">
        <w:trPr>
          <w:trHeight w:val="281"/>
        </w:trPr>
        <w:tc>
          <w:tcPr>
            <w:tcW w:w="2839" w:type="dxa"/>
          </w:tcPr>
          <w:p w14:paraId="6A1439A5" w14:textId="77777777" w:rsidR="00BD5EB7" w:rsidRPr="00DE7A04" w:rsidRDefault="00BD5EB7" w:rsidP="007968AE">
            <w:pPr>
              <w:rPr>
                <w:rFonts w:cstheme="minorHAnsi"/>
              </w:rPr>
            </w:pPr>
            <w:r w:rsidRPr="00DE7A04">
              <w:rPr>
                <w:rFonts w:cstheme="minorHAnsi"/>
              </w:rPr>
              <w:t>Field Name:</w:t>
            </w:r>
          </w:p>
        </w:tc>
        <w:tc>
          <w:tcPr>
            <w:tcW w:w="6206" w:type="dxa"/>
          </w:tcPr>
          <w:p w14:paraId="24F465A1" w14:textId="77777777" w:rsidR="00BD5EB7" w:rsidRPr="00DE7A04" w:rsidRDefault="00BD5EB7" w:rsidP="007968AE">
            <w:pPr>
              <w:rPr>
                <w:rFonts w:cstheme="minorHAnsi"/>
              </w:rPr>
            </w:pPr>
            <w:r w:rsidRPr="00DE7A04">
              <w:rPr>
                <w:rStyle w:val="normaltextrun"/>
                <w:rFonts w:cstheme="minorHAnsi"/>
              </w:rPr>
              <w:t>Balance</w:t>
            </w:r>
            <w:r w:rsidRPr="00DE7A04">
              <w:rPr>
                <w:rStyle w:val="eop"/>
                <w:rFonts w:cstheme="minorHAnsi"/>
              </w:rPr>
              <w:t> </w:t>
            </w:r>
          </w:p>
        </w:tc>
      </w:tr>
      <w:tr w:rsidR="00BD5EB7" w:rsidRPr="00DE7A04" w14:paraId="49F0170B" w14:textId="77777777" w:rsidTr="007968AE">
        <w:trPr>
          <w:trHeight w:val="281"/>
        </w:trPr>
        <w:tc>
          <w:tcPr>
            <w:tcW w:w="2839" w:type="dxa"/>
          </w:tcPr>
          <w:p w14:paraId="407A99D0" w14:textId="77777777" w:rsidR="00BD5EB7" w:rsidRPr="00DE7A04" w:rsidRDefault="00BD5EB7" w:rsidP="007968AE">
            <w:pPr>
              <w:rPr>
                <w:rFonts w:cstheme="minorHAnsi"/>
              </w:rPr>
            </w:pPr>
            <w:r w:rsidRPr="00DE7A04">
              <w:rPr>
                <w:rFonts w:cstheme="minorHAnsi"/>
              </w:rPr>
              <w:t>DataType</w:t>
            </w:r>
          </w:p>
        </w:tc>
        <w:tc>
          <w:tcPr>
            <w:tcW w:w="6206" w:type="dxa"/>
          </w:tcPr>
          <w:p w14:paraId="3A6B8592" w14:textId="77777777" w:rsidR="00BD5EB7" w:rsidRPr="00DE7A04" w:rsidRDefault="00BD5EB7" w:rsidP="007968AE">
            <w:pPr>
              <w:rPr>
                <w:rFonts w:cstheme="minorHAnsi"/>
              </w:rPr>
            </w:pPr>
            <w:r w:rsidRPr="00DE7A04">
              <w:rPr>
                <w:rFonts w:cstheme="minorHAnsi"/>
              </w:rPr>
              <w:t>Money</w:t>
            </w:r>
          </w:p>
        </w:tc>
      </w:tr>
      <w:tr w:rsidR="00BD5EB7" w:rsidRPr="00DE7A04" w14:paraId="1302ED36" w14:textId="77777777" w:rsidTr="007968AE">
        <w:trPr>
          <w:trHeight w:val="266"/>
        </w:trPr>
        <w:tc>
          <w:tcPr>
            <w:tcW w:w="2839" w:type="dxa"/>
          </w:tcPr>
          <w:p w14:paraId="1AB0D525" w14:textId="77777777" w:rsidR="00BD5EB7" w:rsidRPr="00DE7A04" w:rsidRDefault="00BD5EB7" w:rsidP="007968AE">
            <w:pPr>
              <w:rPr>
                <w:rFonts w:cstheme="minorHAnsi"/>
              </w:rPr>
            </w:pPr>
            <w:r w:rsidRPr="00DE7A04">
              <w:rPr>
                <w:rFonts w:cstheme="minorHAnsi"/>
              </w:rPr>
              <w:t>Length:</w:t>
            </w:r>
          </w:p>
        </w:tc>
        <w:tc>
          <w:tcPr>
            <w:tcW w:w="6206" w:type="dxa"/>
          </w:tcPr>
          <w:p w14:paraId="0CED9F3F" w14:textId="77777777" w:rsidR="00BD5EB7" w:rsidRPr="00DE7A04" w:rsidRDefault="00BD5EB7" w:rsidP="007968AE">
            <w:pPr>
              <w:rPr>
                <w:rFonts w:cstheme="minorHAnsi"/>
              </w:rPr>
            </w:pPr>
            <w:r w:rsidRPr="00DE7A04">
              <w:rPr>
                <w:rFonts w:cstheme="minorHAnsi"/>
              </w:rPr>
              <w:t>N/A</w:t>
            </w:r>
          </w:p>
        </w:tc>
      </w:tr>
      <w:tr w:rsidR="00BD5EB7" w:rsidRPr="00DE7A04" w14:paraId="08E3D850" w14:textId="77777777" w:rsidTr="007968AE">
        <w:trPr>
          <w:trHeight w:val="281"/>
        </w:trPr>
        <w:tc>
          <w:tcPr>
            <w:tcW w:w="2839" w:type="dxa"/>
          </w:tcPr>
          <w:p w14:paraId="7252E25E" w14:textId="77777777" w:rsidR="00BD5EB7" w:rsidRPr="00DE7A04" w:rsidRDefault="00BD5EB7" w:rsidP="007968AE">
            <w:pPr>
              <w:rPr>
                <w:rFonts w:cstheme="minorHAnsi"/>
              </w:rPr>
            </w:pPr>
            <w:r w:rsidRPr="00DE7A04">
              <w:rPr>
                <w:rFonts w:cstheme="minorHAnsi"/>
              </w:rPr>
              <w:t>Purpose:</w:t>
            </w:r>
          </w:p>
        </w:tc>
        <w:tc>
          <w:tcPr>
            <w:tcW w:w="6206" w:type="dxa"/>
          </w:tcPr>
          <w:p w14:paraId="70C3215D" w14:textId="77777777" w:rsidR="00BD5EB7" w:rsidRPr="00DE7A04" w:rsidRDefault="00BD5EB7" w:rsidP="007968AE">
            <w:pPr>
              <w:rPr>
                <w:rFonts w:cstheme="minorHAnsi"/>
              </w:rPr>
            </w:pPr>
            <w:r w:rsidRPr="00DE7A04">
              <w:rPr>
                <w:rFonts w:cstheme="minorHAnsi"/>
              </w:rPr>
              <w:t>Money available in the account associated to the customer</w:t>
            </w:r>
          </w:p>
        </w:tc>
      </w:tr>
      <w:tr w:rsidR="00BD5EB7" w:rsidRPr="00DE7A04" w14:paraId="244D7678" w14:textId="77777777" w:rsidTr="007968AE">
        <w:trPr>
          <w:trHeight w:val="266"/>
        </w:trPr>
        <w:tc>
          <w:tcPr>
            <w:tcW w:w="2839" w:type="dxa"/>
          </w:tcPr>
          <w:p w14:paraId="27EE1B5A" w14:textId="77777777" w:rsidR="00BD5EB7" w:rsidRPr="00DE7A04" w:rsidRDefault="00BD5EB7" w:rsidP="007968AE">
            <w:pPr>
              <w:rPr>
                <w:rFonts w:cstheme="minorHAnsi"/>
              </w:rPr>
            </w:pPr>
            <w:r w:rsidRPr="00DE7A04">
              <w:rPr>
                <w:rFonts w:cstheme="minorHAnsi"/>
              </w:rPr>
              <w:t>Unit Type:</w:t>
            </w:r>
          </w:p>
        </w:tc>
        <w:tc>
          <w:tcPr>
            <w:tcW w:w="6206" w:type="dxa"/>
          </w:tcPr>
          <w:p w14:paraId="749C1E90" w14:textId="77777777" w:rsidR="00BD5EB7" w:rsidRPr="00DE7A04" w:rsidRDefault="00BD5EB7" w:rsidP="007968AE">
            <w:pPr>
              <w:rPr>
                <w:rFonts w:cstheme="minorHAnsi"/>
              </w:rPr>
            </w:pPr>
            <w:r w:rsidRPr="00DE7A04">
              <w:rPr>
                <w:rFonts w:cstheme="minorHAnsi"/>
              </w:rPr>
              <w:t>N/A</w:t>
            </w:r>
          </w:p>
        </w:tc>
      </w:tr>
      <w:tr w:rsidR="00BD5EB7" w:rsidRPr="00DE7A04" w14:paraId="7A613F1E" w14:textId="77777777" w:rsidTr="007968AE">
        <w:trPr>
          <w:trHeight w:val="281"/>
        </w:trPr>
        <w:tc>
          <w:tcPr>
            <w:tcW w:w="2839" w:type="dxa"/>
          </w:tcPr>
          <w:p w14:paraId="4AC6B2AF"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43C1BC4A" w14:textId="77777777" w:rsidR="00BD5EB7" w:rsidRPr="00DE7A04" w:rsidRDefault="00BD5EB7" w:rsidP="007968AE">
            <w:pPr>
              <w:rPr>
                <w:rFonts w:cstheme="minorHAnsi"/>
              </w:rPr>
            </w:pPr>
            <w:r w:rsidRPr="00DE7A04">
              <w:rPr>
                <w:rFonts w:cstheme="minorHAnsi"/>
              </w:rPr>
              <w:t>Min/Max values</w:t>
            </w:r>
          </w:p>
        </w:tc>
      </w:tr>
      <w:tr w:rsidR="00BD5EB7" w:rsidRPr="00DE7A04" w14:paraId="538EB984" w14:textId="77777777" w:rsidTr="007968AE">
        <w:trPr>
          <w:trHeight w:val="266"/>
        </w:trPr>
        <w:tc>
          <w:tcPr>
            <w:tcW w:w="2839" w:type="dxa"/>
          </w:tcPr>
          <w:p w14:paraId="7FBF52BD" w14:textId="77777777" w:rsidR="00BD5EB7" w:rsidRPr="00DE7A04" w:rsidRDefault="00BD5EB7" w:rsidP="007968AE">
            <w:pPr>
              <w:rPr>
                <w:rFonts w:cstheme="minorHAnsi"/>
              </w:rPr>
            </w:pPr>
            <w:r w:rsidRPr="00DE7A04">
              <w:rPr>
                <w:rFonts w:cstheme="minorHAnsi"/>
              </w:rPr>
              <w:t>Value Explanation:</w:t>
            </w:r>
          </w:p>
        </w:tc>
        <w:tc>
          <w:tcPr>
            <w:tcW w:w="6206" w:type="dxa"/>
          </w:tcPr>
          <w:p w14:paraId="69D60BC7" w14:textId="77777777" w:rsidR="00BD5EB7" w:rsidRPr="00DE7A04" w:rsidRDefault="00BD5EB7" w:rsidP="007968AE">
            <w:pPr>
              <w:rPr>
                <w:rFonts w:cstheme="minorHAnsi"/>
              </w:rPr>
            </w:pPr>
            <w:r w:rsidRPr="00DE7A04">
              <w:rPr>
                <w:rFonts w:cstheme="minorHAnsi"/>
              </w:rPr>
              <w:t>Retains and round-off up to two decimal places</w:t>
            </w:r>
          </w:p>
        </w:tc>
      </w:tr>
      <w:tr w:rsidR="00BD5EB7" w:rsidRPr="00DE7A04" w14:paraId="0BEB4A33" w14:textId="77777777" w:rsidTr="007968AE">
        <w:trPr>
          <w:trHeight w:val="266"/>
        </w:trPr>
        <w:tc>
          <w:tcPr>
            <w:tcW w:w="2839" w:type="dxa"/>
          </w:tcPr>
          <w:p w14:paraId="256FF032" w14:textId="77777777" w:rsidR="00BD5EB7" w:rsidRPr="00DE7A04" w:rsidRDefault="00BD5EB7" w:rsidP="007968AE">
            <w:pPr>
              <w:rPr>
                <w:rFonts w:cstheme="minorHAnsi"/>
              </w:rPr>
            </w:pPr>
            <w:r w:rsidRPr="00DE7A04">
              <w:rPr>
                <w:rFonts w:cstheme="minorHAnsi"/>
              </w:rPr>
              <w:t>Sources:</w:t>
            </w:r>
          </w:p>
        </w:tc>
        <w:tc>
          <w:tcPr>
            <w:tcW w:w="6206" w:type="dxa"/>
          </w:tcPr>
          <w:p w14:paraId="525E6F93" w14:textId="77777777" w:rsidR="00BD5EB7" w:rsidRPr="00DE7A04" w:rsidRDefault="00BD5EB7" w:rsidP="007968AE">
            <w:pPr>
              <w:rPr>
                <w:rFonts w:cstheme="minorHAnsi"/>
              </w:rPr>
            </w:pPr>
            <w:r w:rsidRPr="00DE7A04">
              <w:rPr>
                <w:rFonts w:cstheme="minorHAnsi"/>
              </w:rPr>
              <w:t>Mobile banking</w:t>
            </w:r>
          </w:p>
        </w:tc>
      </w:tr>
      <w:tr w:rsidR="00BD5EB7" w:rsidRPr="00DE7A04" w14:paraId="10077C3A" w14:textId="77777777" w:rsidTr="007968AE">
        <w:trPr>
          <w:trHeight w:val="266"/>
        </w:trPr>
        <w:tc>
          <w:tcPr>
            <w:tcW w:w="2839" w:type="dxa"/>
          </w:tcPr>
          <w:p w14:paraId="5C8A3A4D"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3DEB8985" w14:textId="77777777" w:rsidR="00BD5EB7" w:rsidRPr="00DE7A04" w:rsidRDefault="00BD5EB7" w:rsidP="007968AE">
            <w:pPr>
              <w:rPr>
                <w:rFonts w:cstheme="minorHAnsi"/>
              </w:rPr>
            </w:pPr>
            <w:r w:rsidRPr="00DE7A04">
              <w:rPr>
                <w:rFonts w:cstheme="minorHAnsi"/>
              </w:rPr>
              <w:t>N/A</w:t>
            </w:r>
          </w:p>
        </w:tc>
      </w:tr>
    </w:tbl>
    <w:p w14:paraId="0A35666F" w14:textId="77777777" w:rsidR="00BD5EB7" w:rsidRPr="00DE7A04" w:rsidRDefault="00BD5EB7" w:rsidP="00BD5EB7">
      <w:pPr>
        <w:rPr>
          <w:rFonts w:cstheme="minorHAnsi"/>
        </w:rPr>
      </w:pPr>
    </w:p>
    <w:p w14:paraId="3DA76DFE" w14:textId="77777777" w:rsidR="00BD5EB7" w:rsidRPr="00DE7A04" w:rsidRDefault="00BD5EB7" w:rsidP="00BD5EB7">
      <w:pPr>
        <w:spacing w:after="0"/>
        <w:rPr>
          <w:rFonts w:cstheme="minorHAnsi"/>
          <w:b/>
          <w:bCs/>
        </w:rPr>
      </w:pPr>
      <w:r w:rsidRPr="00DE7A04">
        <w:rPr>
          <w:rFonts w:cstheme="minorHAnsi"/>
          <w:b/>
          <w:bCs/>
        </w:rPr>
        <w:t>Accounts.Currency</w:t>
      </w:r>
    </w:p>
    <w:tbl>
      <w:tblPr>
        <w:tblStyle w:val="TableGrid"/>
        <w:tblW w:w="9045" w:type="dxa"/>
        <w:tblLook w:val="04A0" w:firstRow="1" w:lastRow="0" w:firstColumn="1" w:lastColumn="0" w:noHBand="0" w:noVBand="1"/>
      </w:tblPr>
      <w:tblGrid>
        <w:gridCol w:w="2839"/>
        <w:gridCol w:w="6206"/>
      </w:tblGrid>
      <w:tr w:rsidR="00BD5EB7" w:rsidRPr="00DE7A04" w14:paraId="6EEBF22E" w14:textId="77777777" w:rsidTr="007968AE">
        <w:trPr>
          <w:trHeight w:val="281"/>
        </w:trPr>
        <w:tc>
          <w:tcPr>
            <w:tcW w:w="2839" w:type="dxa"/>
          </w:tcPr>
          <w:p w14:paraId="5B336F8E" w14:textId="77777777" w:rsidR="00BD5EB7" w:rsidRPr="00DE7A04" w:rsidRDefault="00BD5EB7" w:rsidP="007968AE">
            <w:pPr>
              <w:rPr>
                <w:rFonts w:cstheme="minorHAnsi"/>
              </w:rPr>
            </w:pPr>
            <w:r w:rsidRPr="00DE7A04">
              <w:rPr>
                <w:rFonts w:cstheme="minorHAnsi"/>
              </w:rPr>
              <w:t>Field Name:</w:t>
            </w:r>
          </w:p>
        </w:tc>
        <w:tc>
          <w:tcPr>
            <w:tcW w:w="6206" w:type="dxa"/>
          </w:tcPr>
          <w:p w14:paraId="5F4B82F6" w14:textId="77777777" w:rsidR="00BD5EB7" w:rsidRPr="00DE7A04" w:rsidRDefault="00BD5EB7" w:rsidP="007968AE">
            <w:pPr>
              <w:rPr>
                <w:rFonts w:cstheme="minorHAnsi"/>
              </w:rPr>
            </w:pPr>
            <w:r w:rsidRPr="00DE7A04">
              <w:rPr>
                <w:rStyle w:val="normaltextrun"/>
                <w:rFonts w:cstheme="minorHAnsi"/>
              </w:rPr>
              <w:t>Currency</w:t>
            </w:r>
          </w:p>
        </w:tc>
      </w:tr>
      <w:tr w:rsidR="00BD5EB7" w:rsidRPr="00DE7A04" w14:paraId="4ACC4C37" w14:textId="77777777" w:rsidTr="007968AE">
        <w:trPr>
          <w:trHeight w:val="281"/>
        </w:trPr>
        <w:tc>
          <w:tcPr>
            <w:tcW w:w="2839" w:type="dxa"/>
          </w:tcPr>
          <w:p w14:paraId="6CB6AE3E" w14:textId="77777777" w:rsidR="00BD5EB7" w:rsidRPr="00DE7A04" w:rsidRDefault="00BD5EB7" w:rsidP="007968AE">
            <w:pPr>
              <w:rPr>
                <w:rFonts w:cstheme="minorHAnsi"/>
              </w:rPr>
            </w:pPr>
            <w:r w:rsidRPr="00DE7A04">
              <w:rPr>
                <w:rFonts w:cstheme="minorHAnsi"/>
              </w:rPr>
              <w:t>DataType</w:t>
            </w:r>
          </w:p>
        </w:tc>
        <w:tc>
          <w:tcPr>
            <w:tcW w:w="6206" w:type="dxa"/>
          </w:tcPr>
          <w:p w14:paraId="37477124" w14:textId="126B2090" w:rsidR="00BD5EB7" w:rsidRPr="00DE7A04" w:rsidRDefault="00CF2124" w:rsidP="007968AE">
            <w:pPr>
              <w:rPr>
                <w:rFonts w:cstheme="minorHAnsi"/>
              </w:rPr>
            </w:pPr>
            <w:r w:rsidRPr="00DE7A04">
              <w:rPr>
                <w:rFonts w:cstheme="minorHAnsi"/>
              </w:rPr>
              <w:t>Char (</w:t>
            </w:r>
            <w:r w:rsidR="00BD5EB7" w:rsidRPr="00DE7A04">
              <w:rPr>
                <w:rFonts w:cstheme="minorHAnsi"/>
              </w:rPr>
              <w:t>10)</w:t>
            </w:r>
          </w:p>
        </w:tc>
      </w:tr>
      <w:tr w:rsidR="00BD5EB7" w:rsidRPr="00DE7A04" w14:paraId="0B5C9001" w14:textId="77777777" w:rsidTr="007968AE">
        <w:trPr>
          <w:trHeight w:val="266"/>
        </w:trPr>
        <w:tc>
          <w:tcPr>
            <w:tcW w:w="2839" w:type="dxa"/>
          </w:tcPr>
          <w:p w14:paraId="1A94C787" w14:textId="77777777" w:rsidR="00BD5EB7" w:rsidRPr="00DE7A04" w:rsidRDefault="00BD5EB7" w:rsidP="007968AE">
            <w:pPr>
              <w:rPr>
                <w:rFonts w:cstheme="minorHAnsi"/>
              </w:rPr>
            </w:pPr>
            <w:r w:rsidRPr="00DE7A04">
              <w:rPr>
                <w:rFonts w:cstheme="minorHAnsi"/>
              </w:rPr>
              <w:t>Length:</w:t>
            </w:r>
          </w:p>
        </w:tc>
        <w:tc>
          <w:tcPr>
            <w:tcW w:w="6206" w:type="dxa"/>
          </w:tcPr>
          <w:p w14:paraId="58B74EF2" w14:textId="77777777" w:rsidR="00BD5EB7" w:rsidRPr="00DE7A04" w:rsidRDefault="00BD5EB7" w:rsidP="007968AE">
            <w:pPr>
              <w:rPr>
                <w:rFonts w:cstheme="minorHAnsi"/>
              </w:rPr>
            </w:pPr>
            <w:r w:rsidRPr="00DE7A04">
              <w:rPr>
                <w:rFonts w:cstheme="minorHAnsi"/>
              </w:rPr>
              <w:t>N/A</w:t>
            </w:r>
          </w:p>
        </w:tc>
      </w:tr>
      <w:tr w:rsidR="00BD5EB7" w:rsidRPr="00DE7A04" w14:paraId="18DF62F7" w14:textId="77777777" w:rsidTr="007968AE">
        <w:trPr>
          <w:trHeight w:val="281"/>
        </w:trPr>
        <w:tc>
          <w:tcPr>
            <w:tcW w:w="2839" w:type="dxa"/>
          </w:tcPr>
          <w:p w14:paraId="790D3407" w14:textId="77777777" w:rsidR="00BD5EB7" w:rsidRPr="00DE7A04" w:rsidRDefault="00BD5EB7" w:rsidP="007968AE">
            <w:pPr>
              <w:rPr>
                <w:rFonts w:cstheme="minorHAnsi"/>
              </w:rPr>
            </w:pPr>
            <w:r w:rsidRPr="00DE7A04">
              <w:rPr>
                <w:rFonts w:cstheme="minorHAnsi"/>
              </w:rPr>
              <w:t>Purpose:</w:t>
            </w:r>
          </w:p>
        </w:tc>
        <w:tc>
          <w:tcPr>
            <w:tcW w:w="6206" w:type="dxa"/>
          </w:tcPr>
          <w:p w14:paraId="0A91DD31" w14:textId="77777777" w:rsidR="00BD5EB7" w:rsidRPr="00DE7A04" w:rsidRDefault="00BD5EB7" w:rsidP="007968AE">
            <w:pPr>
              <w:rPr>
                <w:rFonts w:cstheme="minorHAnsi"/>
              </w:rPr>
            </w:pPr>
            <w:r w:rsidRPr="00DE7A04">
              <w:rPr>
                <w:rFonts w:cstheme="minorHAnsi"/>
              </w:rPr>
              <w:t>Type of currency associated to the customer’s account</w:t>
            </w:r>
          </w:p>
        </w:tc>
      </w:tr>
      <w:tr w:rsidR="00BD5EB7" w:rsidRPr="00DE7A04" w14:paraId="1D53C0BB" w14:textId="77777777" w:rsidTr="007968AE">
        <w:trPr>
          <w:trHeight w:val="266"/>
        </w:trPr>
        <w:tc>
          <w:tcPr>
            <w:tcW w:w="2839" w:type="dxa"/>
          </w:tcPr>
          <w:p w14:paraId="4CE4601E" w14:textId="77777777" w:rsidR="00BD5EB7" w:rsidRPr="00DE7A04" w:rsidRDefault="00BD5EB7" w:rsidP="007968AE">
            <w:pPr>
              <w:rPr>
                <w:rFonts w:cstheme="minorHAnsi"/>
              </w:rPr>
            </w:pPr>
            <w:r w:rsidRPr="00DE7A04">
              <w:rPr>
                <w:rFonts w:cstheme="minorHAnsi"/>
              </w:rPr>
              <w:t>Unit Type:</w:t>
            </w:r>
          </w:p>
        </w:tc>
        <w:tc>
          <w:tcPr>
            <w:tcW w:w="6206" w:type="dxa"/>
          </w:tcPr>
          <w:p w14:paraId="70483630" w14:textId="77777777" w:rsidR="00BD5EB7" w:rsidRPr="00DE7A04" w:rsidRDefault="00BD5EB7" w:rsidP="007968AE">
            <w:pPr>
              <w:rPr>
                <w:rFonts w:cstheme="minorHAnsi"/>
              </w:rPr>
            </w:pPr>
            <w:r w:rsidRPr="00DE7A04">
              <w:rPr>
                <w:rFonts w:cstheme="minorHAnsi"/>
              </w:rPr>
              <w:t>N/A</w:t>
            </w:r>
          </w:p>
        </w:tc>
      </w:tr>
      <w:tr w:rsidR="00BD5EB7" w:rsidRPr="00DE7A04" w14:paraId="26E21174" w14:textId="77777777" w:rsidTr="007968AE">
        <w:trPr>
          <w:trHeight w:val="281"/>
        </w:trPr>
        <w:tc>
          <w:tcPr>
            <w:tcW w:w="2839" w:type="dxa"/>
          </w:tcPr>
          <w:p w14:paraId="311591FD"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238E5866" w14:textId="77777777" w:rsidR="00BD5EB7" w:rsidRPr="00DE7A04" w:rsidRDefault="00BD5EB7" w:rsidP="007968AE">
            <w:pPr>
              <w:rPr>
                <w:rFonts w:cstheme="minorHAnsi"/>
              </w:rPr>
            </w:pPr>
            <w:r w:rsidRPr="00DE7A04">
              <w:rPr>
                <w:rFonts w:cstheme="minorHAnsi"/>
              </w:rPr>
              <w:t>CAD, USD</w:t>
            </w:r>
          </w:p>
        </w:tc>
      </w:tr>
      <w:tr w:rsidR="00BD5EB7" w:rsidRPr="00DE7A04" w14:paraId="04CA3087" w14:textId="77777777" w:rsidTr="007968AE">
        <w:trPr>
          <w:trHeight w:val="167"/>
        </w:trPr>
        <w:tc>
          <w:tcPr>
            <w:tcW w:w="2839" w:type="dxa"/>
          </w:tcPr>
          <w:p w14:paraId="49C46528" w14:textId="77777777" w:rsidR="00BD5EB7" w:rsidRPr="00DE7A04" w:rsidRDefault="00BD5EB7" w:rsidP="007968AE">
            <w:pPr>
              <w:rPr>
                <w:rFonts w:cstheme="minorHAnsi"/>
              </w:rPr>
            </w:pPr>
            <w:r w:rsidRPr="00DE7A04">
              <w:rPr>
                <w:rFonts w:cstheme="minorHAnsi"/>
              </w:rPr>
              <w:t>Value Explanation:</w:t>
            </w:r>
          </w:p>
        </w:tc>
        <w:tc>
          <w:tcPr>
            <w:tcW w:w="6206" w:type="dxa"/>
          </w:tcPr>
          <w:p w14:paraId="0E699D74" w14:textId="77777777" w:rsidR="00BD5EB7" w:rsidRPr="00DE7A04" w:rsidRDefault="00BD5EB7" w:rsidP="007968AE">
            <w:pPr>
              <w:rPr>
                <w:rFonts w:cstheme="minorHAnsi"/>
              </w:rPr>
            </w:pPr>
            <w:r w:rsidRPr="00DE7A04">
              <w:rPr>
                <w:rFonts w:cstheme="minorHAnsi"/>
              </w:rPr>
              <w:t>Should be either from the range</w:t>
            </w:r>
          </w:p>
        </w:tc>
      </w:tr>
      <w:tr w:rsidR="00BD5EB7" w:rsidRPr="00DE7A04" w14:paraId="0E842527" w14:textId="77777777" w:rsidTr="007968AE">
        <w:trPr>
          <w:trHeight w:val="266"/>
        </w:trPr>
        <w:tc>
          <w:tcPr>
            <w:tcW w:w="2839" w:type="dxa"/>
          </w:tcPr>
          <w:p w14:paraId="5BB46629" w14:textId="77777777" w:rsidR="00BD5EB7" w:rsidRPr="00DE7A04" w:rsidRDefault="00BD5EB7" w:rsidP="007968AE">
            <w:pPr>
              <w:rPr>
                <w:rFonts w:cstheme="minorHAnsi"/>
              </w:rPr>
            </w:pPr>
            <w:r w:rsidRPr="00DE7A04">
              <w:rPr>
                <w:rFonts w:cstheme="minorHAnsi"/>
              </w:rPr>
              <w:t>Sources:</w:t>
            </w:r>
          </w:p>
        </w:tc>
        <w:tc>
          <w:tcPr>
            <w:tcW w:w="6206" w:type="dxa"/>
          </w:tcPr>
          <w:p w14:paraId="32C018CC" w14:textId="77777777" w:rsidR="00BD5EB7" w:rsidRPr="00DE7A04" w:rsidRDefault="00BD5EB7" w:rsidP="007968AE">
            <w:pPr>
              <w:rPr>
                <w:rFonts w:cstheme="minorHAnsi"/>
              </w:rPr>
            </w:pPr>
            <w:r w:rsidRPr="00DE7A04">
              <w:rPr>
                <w:rFonts w:cstheme="minorHAnsi"/>
              </w:rPr>
              <w:t>System generated</w:t>
            </w:r>
          </w:p>
        </w:tc>
      </w:tr>
      <w:tr w:rsidR="00BD5EB7" w:rsidRPr="00DE7A04" w14:paraId="14E5CAAB" w14:textId="77777777" w:rsidTr="007968AE">
        <w:trPr>
          <w:trHeight w:val="266"/>
        </w:trPr>
        <w:tc>
          <w:tcPr>
            <w:tcW w:w="2839" w:type="dxa"/>
          </w:tcPr>
          <w:p w14:paraId="7E91F0E0"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3FD2CBEB" w14:textId="77777777" w:rsidR="00BD5EB7" w:rsidRPr="00DE7A04" w:rsidRDefault="00BD5EB7" w:rsidP="007968AE">
            <w:pPr>
              <w:rPr>
                <w:rFonts w:cstheme="minorHAnsi"/>
              </w:rPr>
            </w:pPr>
            <w:r w:rsidRPr="00DE7A04">
              <w:rPr>
                <w:rFonts w:cstheme="minorHAnsi"/>
              </w:rPr>
              <w:t>N/A</w:t>
            </w:r>
          </w:p>
        </w:tc>
      </w:tr>
    </w:tbl>
    <w:p w14:paraId="4E9CC2DC" w14:textId="77777777" w:rsidR="00BD5EB7" w:rsidRPr="00DE7A04" w:rsidRDefault="00BD5EB7" w:rsidP="00BD5EB7">
      <w:pPr>
        <w:spacing w:after="0"/>
        <w:rPr>
          <w:rFonts w:cstheme="minorHAnsi"/>
          <w:b/>
          <w:bCs/>
        </w:rPr>
      </w:pPr>
    </w:p>
    <w:p w14:paraId="5F0A8A9F" w14:textId="77777777" w:rsidR="009C118A" w:rsidRPr="00DE7A04" w:rsidRDefault="009C118A" w:rsidP="00BD5EB7">
      <w:pPr>
        <w:spacing w:after="0"/>
        <w:rPr>
          <w:rFonts w:cstheme="minorHAnsi"/>
          <w:b/>
          <w:bCs/>
        </w:rPr>
      </w:pPr>
    </w:p>
    <w:p w14:paraId="46A9147B" w14:textId="77777777" w:rsidR="009C118A" w:rsidRPr="00DE7A04" w:rsidRDefault="009C118A" w:rsidP="00BD5EB7">
      <w:pPr>
        <w:spacing w:after="0"/>
        <w:rPr>
          <w:rFonts w:cstheme="minorHAnsi"/>
          <w:b/>
          <w:bCs/>
        </w:rPr>
      </w:pPr>
    </w:p>
    <w:p w14:paraId="521DA018" w14:textId="77777777" w:rsidR="009C118A" w:rsidRPr="00DE7A04" w:rsidRDefault="009C118A" w:rsidP="00BD5EB7">
      <w:pPr>
        <w:spacing w:after="0"/>
        <w:rPr>
          <w:rFonts w:cstheme="minorHAnsi"/>
          <w:b/>
          <w:bCs/>
        </w:rPr>
      </w:pPr>
    </w:p>
    <w:p w14:paraId="482FC7BC" w14:textId="5F837B4A" w:rsidR="00BD5EB7" w:rsidRPr="00DE7A04" w:rsidRDefault="00BD5EB7" w:rsidP="00BD5EB7">
      <w:pPr>
        <w:spacing w:after="0"/>
        <w:rPr>
          <w:rFonts w:cstheme="minorHAnsi"/>
          <w:b/>
          <w:bCs/>
        </w:rPr>
      </w:pPr>
      <w:r w:rsidRPr="00DE7A04">
        <w:rPr>
          <w:rFonts w:cstheme="minorHAnsi"/>
          <w:b/>
          <w:bCs/>
        </w:rPr>
        <w:t>Accounts.DateOpened</w:t>
      </w:r>
    </w:p>
    <w:tbl>
      <w:tblPr>
        <w:tblStyle w:val="TableGrid"/>
        <w:tblW w:w="9045" w:type="dxa"/>
        <w:tblLook w:val="04A0" w:firstRow="1" w:lastRow="0" w:firstColumn="1" w:lastColumn="0" w:noHBand="0" w:noVBand="1"/>
      </w:tblPr>
      <w:tblGrid>
        <w:gridCol w:w="2839"/>
        <w:gridCol w:w="6206"/>
      </w:tblGrid>
      <w:tr w:rsidR="00BD5EB7" w:rsidRPr="00DE7A04" w14:paraId="5B004253" w14:textId="77777777" w:rsidTr="007968AE">
        <w:trPr>
          <w:trHeight w:val="281"/>
        </w:trPr>
        <w:tc>
          <w:tcPr>
            <w:tcW w:w="2839" w:type="dxa"/>
          </w:tcPr>
          <w:p w14:paraId="6C0E65D0" w14:textId="77777777" w:rsidR="00BD5EB7" w:rsidRPr="00DE7A04" w:rsidRDefault="00BD5EB7" w:rsidP="007968AE">
            <w:pPr>
              <w:rPr>
                <w:rFonts w:cstheme="minorHAnsi"/>
              </w:rPr>
            </w:pPr>
            <w:r w:rsidRPr="00DE7A04">
              <w:rPr>
                <w:rFonts w:cstheme="minorHAnsi"/>
              </w:rPr>
              <w:t>Field Name:</w:t>
            </w:r>
          </w:p>
        </w:tc>
        <w:tc>
          <w:tcPr>
            <w:tcW w:w="6206" w:type="dxa"/>
          </w:tcPr>
          <w:p w14:paraId="7F64D9B0" w14:textId="77777777" w:rsidR="00BD5EB7" w:rsidRPr="00DE7A04" w:rsidRDefault="00BD5EB7" w:rsidP="007968AE">
            <w:pPr>
              <w:rPr>
                <w:rFonts w:cstheme="minorHAnsi"/>
              </w:rPr>
            </w:pPr>
            <w:r w:rsidRPr="00DE7A04">
              <w:rPr>
                <w:rStyle w:val="normaltextrun"/>
                <w:rFonts w:cstheme="minorHAnsi"/>
              </w:rPr>
              <w:t>DateOpened</w:t>
            </w:r>
            <w:r w:rsidRPr="00DE7A04">
              <w:rPr>
                <w:rStyle w:val="eop"/>
                <w:rFonts w:cstheme="minorHAnsi"/>
              </w:rPr>
              <w:t> </w:t>
            </w:r>
          </w:p>
        </w:tc>
      </w:tr>
      <w:tr w:rsidR="00BD5EB7" w:rsidRPr="00DE7A04" w14:paraId="761BF2E1" w14:textId="77777777" w:rsidTr="007968AE">
        <w:trPr>
          <w:trHeight w:val="281"/>
        </w:trPr>
        <w:tc>
          <w:tcPr>
            <w:tcW w:w="2839" w:type="dxa"/>
          </w:tcPr>
          <w:p w14:paraId="33FD6111" w14:textId="77777777" w:rsidR="00BD5EB7" w:rsidRPr="00DE7A04" w:rsidRDefault="00BD5EB7" w:rsidP="007968AE">
            <w:pPr>
              <w:rPr>
                <w:rFonts w:cstheme="minorHAnsi"/>
              </w:rPr>
            </w:pPr>
            <w:r w:rsidRPr="00DE7A04">
              <w:rPr>
                <w:rFonts w:cstheme="minorHAnsi"/>
              </w:rPr>
              <w:t>DataType</w:t>
            </w:r>
          </w:p>
        </w:tc>
        <w:tc>
          <w:tcPr>
            <w:tcW w:w="6206" w:type="dxa"/>
          </w:tcPr>
          <w:p w14:paraId="1A8186C5" w14:textId="77777777" w:rsidR="00BD5EB7" w:rsidRPr="00DE7A04" w:rsidRDefault="00BD5EB7" w:rsidP="007968AE">
            <w:pPr>
              <w:rPr>
                <w:rFonts w:cstheme="minorHAnsi"/>
              </w:rPr>
            </w:pPr>
            <w:r w:rsidRPr="00DE7A04">
              <w:rPr>
                <w:rFonts w:cstheme="minorHAnsi"/>
              </w:rPr>
              <w:t>DateTime</w:t>
            </w:r>
          </w:p>
        </w:tc>
      </w:tr>
      <w:tr w:rsidR="00BD5EB7" w:rsidRPr="00DE7A04" w14:paraId="6C63D6DA" w14:textId="77777777" w:rsidTr="007968AE">
        <w:trPr>
          <w:trHeight w:val="266"/>
        </w:trPr>
        <w:tc>
          <w:tcPr>
            <w:tcW w:w="2839" w:type="dxa"/>
          </w:tcPr>
          <w:p w14:paraId="29418E3C" w14:textId="77777777" w:rsidR="00BD5EB7" w:rsidRPr="00DE7A04" w:rsidRDefault="00BD5EB7" w:rsidP="007968AE">
            <w:pPr>
              <w:rPr>
                <w:rFonts w:cstheme="minorHAnsi"/>
              </w:rPr>
            </w:pPr>
            <w:r w:rsidRPr="00DE7A04">
              <w:rPr>
                <w:rFonts w:cstheme="minorHAnsi"/>
              </w:rPr>
              <w:t>Length:</w:t>
            </w:r>
          </w:p>
        </w:tc>
        <w:tc>
          <w:tcPr>
            <w:tcW w:w="6206" w:type="dxa"/>
          </w:tcPr>
          <w:p w14:paraId="52FA6E3C" w14:textId="77777777" w:rsidR="00BD5EB7" w:rsidRPr="00DE7A04" w:rsidRDefault="00BD5EB7" w:rsidP="007968AE">
            <w:pPr>
              <w:rPr>
                <w:rFonts w:cstheme="minorHAnsi"/>
              </w:rPr>
            </w:pPr>
            <w:r w:rsidRPr="00DE7A04">
              <w:rPr>
                <w:rFonts w:cstheme="minorHAnsi"/>
              </w:rPr>
              <w:t>N/A</w:t>
            </w:r>
          </w:p>
        </w:tc>
      </w:tr>
      <w:tr w:rsidR="00BD5EB7" w:rsidRPr="00DE7A04" w14:paraId="23CE0099" w14:textId="77777777" w:rsidTr="007968AE">
        <w:trPr>
          <w:trHeight w:val="281"/>
        </w:trPr>
        <w:tc>
          <w:tcPr>
            <w:tcW w:w="2839" w:type="dxa"/>
          </w:tcPr>
          <w:p w14:paraId="4D3647FB" w14:textId="77777777" w:rsidR="00BD5EB7" w:rsidRPr="00DE7A04" w:rsidRDefault="00BD5EB7" w:rsidP="007968AE">
            <w:pPr>
              <w:rPr>
                <w:rFonts w:cstheme="minorHAnsi"/>
              </w:rPr>
            </w:pPr>
            <w:r w:rsidRPr="00DE7A04">
              <w:rPr>
                <w:rFonts w:cstheme="minorHAnsi"/>
              </w:rPr>
              <w:t>Purpose:</w:t>
            </w:r>
          </w:p>
        </w:tc>
        <w:tc>
          <w:tcPr>
            <w:tcW w:w="6206" w:type="dxa"/>
          </w:tcPr>
          <w:p w14:paraId="3674397B" w14:textId="77777777" w:rsidR="00BD5EB7" w:rsidRPr="00DE7A04" w:rsidRDefault="00BD5EB7" w:rsidP="007968AE">
            <w:pPr>
              <w:rPr>
                <w:rFonts w:cstheme="minorHAnsi"/>
              </w:rPr>
            </w:pPr>
            <w:r w:rsidRPr="00DE7A04">
              <w:rPr>
                <w:rFonts w:cstheme="minorHAnsi"/>
              </w:rPr>
              <w:t>The timestamp at the time the account was opened</w:t>
            </w:r>
          </w:p>
        </w:tc>
      </w:tr>
      <w:tr w:rsidR="00BD5EB7" w:rsidRPr="00DE7A04" w14:paraId="3BEEB788" w14:textId="77777777" w:rsidTr="007968AE">
        <w:trPr>
          <w:trHeight w:val="266"/>
        </w:trPr>
        <w:tc>
          <w:tcPr>
            <w:tcW w:w="2839" w:type="dxa"/>
          </w:tcPr>
          <w:p w14:paraId="30F9AA0D" w14:textId="77777777" w:rsidR="00BD5EB7" w:rsidRPr="00DE7A04" w:rsidRDefault="00BD5EB7" w:rsidP="007968AE">
            <w:pPr>
              <w:rPr>
                <w:rFonts w:cstheme="minorHAnsi"/>
              </w:rPr>
            </w:pPr>
            <w:r w:rsidRPr="00DE7A04">
              <w:rPr>
                <w:rFonts w:cstheme="minorHAnsi"/>
              </w:rPr>
              <w:t>Unit Type:</w:t>
            </w:r>
          </w:p>
        </w:tc>
        <w:tc>
          <w:tcPr>
            <w:tcW w:w="6206" w:type="dxa"/>
          </w:tcPr>
          <w:p w14:paraId="74FD7E99" w14:textId="77777777" w:rsidR="00BD5EB7" w:rsidRPr="00DE7A04" w:rsidRDefault="00BD5EB7" w:rsidP="007968AE">
            <w:pPr>
              <w:rPr>
                <w:rFonts w:cstheme="minorHAnsi"/>
              </w:rPr>
            </w:pPr>
            <w:r w:rsidRPr="00DE7A04">
              <w:rPr>
                <w:rFonts w:cstheme="minorHAnsi"/>
              </w:rPr>
              <w:t>N/A</w:t>
            </w:r>
          </w:p>
        </w:tc>
      </w:tr>
      <w:tr w:rsidR="00BD5EB7" w:rsidRPr="00DE7A04" w14:paraId="2C24DA8E" w14:textId="77777777" w:rsidTr="007968AE">
        <w:trPr>
          <w:trHeight w:val="281"/>
        </w:trPr>
        <w:tc>
          <w:tcPr>
            <w:tcW w:w="2839" w:type="dxa"/>
          </w:tcPr>
          <w:p w14:paraId="5003B14D"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38B5A918" w14:textId="77777777" w:rsidR="00BD5EB7" w:rsidRPr="00DE7A04" w:rsidRDefault="00BD5EB7" w:rsidP="007968AE">
            <w:pPr>
              <w:rPr>
                <w:rFonts w:cstheme="minorHAnsi"/>
              </w:rPr>
            </w:pPr>
            <w:r w:rsidRPr="00DE7A04">
              <w:rPr>
                <w:rFonts w:cstheme="minorHAnsi"/>
              </w:rPr>
              <w:t>N/A</w:t>
            </w:r>
          </w:p>
        </w:tc>
      </w:tr>
      <w:tr w:rsidR="00BD5EB7" w:rsidRPr="00DE7A04" w14:paraId="5E16B181" w14:textId="77777777" w:rsidTr="007968AE">
        <w:trPr>
          <w:trHeight w:val="266"/>
        </w:trPr>
        <w:tc>
          <w:tcPr>
            <w:tcW w:w="2839" w:type="dxa"/>
          </w:tcPr>
          <w:p w14:paraId="1CE15573" w14:textId="77777777" w:rsidR="00BD5EB7" w:rsidRPr="00DE7A04" w:rsidRDefault="00BD5EB7" w:rsidP="007968AE">
            <w:pPr>
              <w:rPr>
                <w:rFonts w:cstheme="minorHAnsi"/>
              </w:rPr>
            </w:pPr>
            <w:r w:rsidRPr="00DE7A04">
              <w:rPr>
                <w:rFonts w:cstheme="minorHAnsi"/>
              </w:rPr>
              <w:t>Value Explanation:</w:t>
            </w:r>
          </w:p>
        </w:tc>
        <w:tc>
          <w:tcPr>
            <w:tcW w:w="6206" w:type="dxa"/>
          </w:tcPr>
          <w:p w14:paraId="0B97EAC8" w14:textId="77777777" w:rsidR="00BD5EB7" w:rsidRPr="00DE7A04" w:rsidRDefault="00BD5EB7" w:rsidP="007968AE">
            <w:pPr>
              <w:rPr>
                <w:rFonts w:cstheme="minorHAnsi"/>
              </w:rPr>
            </w:pPr>
            <w:r w:rsidRPr="00DE7A04">
              <w:rPr>
                <w:rFonts w:cstheme="minorHAnsi"/>
              </w:rPr>
              <w:t>N/A</w:t>
            </w:r>
          </w:p>
        </w:tc>
      </w:tr>
      <w:tr w:rsidR="00BD5EB7" w:rsidRPr="00DE7A04" w14:paraId="17194B64" w14:textId="77777777" w:rsidTr="007968AE">
        <w:trPr>
          <w:trHeight w:val="266"/>
        </w:trPr>
        <w:tc>
          <w:tcPr>
            <w:tcW w:w="2839" w:type="dxa"/>
          </w:tcPr>
          <w:p w14:paraId="27A47A35" w14:textId="77777777" w:rsidR="00BD5EB7" w:rsidRPr="00DE7A04" w:rsidRDefault="00BD5EB7" w:rsidP="007968AE">
            <w:pPr>
              <w:rPr>
                <w:rFonts w:cstheme="minorHAnsi"/>
              </w:rPr>
            </w:pPr>
            <w:r w:rsidRPr="00DE7A04">
              <w:rPr>
                <w:rFonts w:cstheme="minorHAnsi"/>
              </w:rPr>
              <w:t>Sources:</w:t>
            </w:r>
          </w:p>
        </w:tc>
        <w:tc>
          <w:tcPr>
            <w:tcW w:w="6206" w:type="dxa"/>
          </w:tcPr>
          <w:p w14:paraId="6BF0FCA6" w14:textId="77777777" w:rsidR="00BD5EB7" w:rsidRPr="00DE7A04" w:rsidRDefault="00BD5EB7" w:rsidP="007968AE">
            <w:pPr>
              <w:rPr>
                <w:rFonts w:cstheme="minorHAnsi"/>
              </w:rPr>
            </w:pPr>
            <w:r w:rsidRPr="00DE7A04">
              <w:rPr>
                <w:rFonts w:cstheme="minorHAnsi"/>
              </w:rPr>
              <w:t>System generated by site embedded.</w:t>
            </w:r>
          </w:p>
        </w:tc>
      </w:tr>
      <w:tr w:rsidR="00BD5EB7" w:rsidRPr="00DE7A04" w14:paraId="6A1BDA68" w14:textId="77777777" w:rsidTr="007968AE">
        <w:trPr>
          <w:trHeight w:val="266"/>
        </w:trPr>
        <w:tc>
          <w:tcPr>
            <w:tcW w:w="2839" w:type="dxa"/>
          </w:tcPr>
          <w:p w14:paraId="406E0223"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5754C524" w14:textId="77777777" w:rsidR="00BD5EB7" w:rsidRPr="00DE7A04" w:rsidRDefault="00BD5EB7" w:rsidP="007968AE">
            <w:pPr>
              <w:rPr>
                <w:rFonts w:cstheme="minorHAnsi"/>
              </w:rPr>
            </w:pPr>
            <w:r w:rsidRPr="00DE7A04">
              <w:rPr>
                <w:rFonts w:cstheme="minorHAnsi"/>
              </w:rPr>
              <w:t>N/A</w:t>
            </w:r>
          </w:p>
        </w:tc>
      </w:tr>
    </w:tbl>
    <w:p w14:paraId="34023414" w14:textId="77777777" w:rsidR="00BD5EB7" w:rsidRPr="00DE7A04" w:rsidRDefault="00BD5EB7" w:rsidP="00BD5EB7">
      <w:pPr>
        <w:rPr>
          <w:rFonts w:cstheme="minorHAnsi"/>
        </w:rPr>
      </w:pPr>
    </w:p>
    <w:tbl>
      <w:tblPr>
        <w:tblStyle w:val="GridTable4"/>
        <w:tblW w:w="0" w:type="auto"/>
        <w:tblLook w:val="04A0" w:firstRow="1" w:lastRow="0" w:firstColumn="1" w:lastColumn="0" w:noHBand="0" w:noVBand="1"/>
      </w:tblPr>
      <w:tblGrid>
        <w:gridCol w:w="3681"/>
        <w:gridCol w:w="2511"/>
      </w:tblGrid>
      <w:tr w:rsidR="00BD5EB7" w:rsidRPr="00DE7A04" w14:paraId="0C866237" w14:textId="77777777" w:rsidTr="007968A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192" w:type="dxa"/>
            <w:gridSpan w:val="2"/>
          </w:tcPr>
          <w:p w14:paraId="5394BF94" w14:textId="77777777" w:rsidR="00BD5EB7" w:rsidRPr="00DE7A04" w:rsidRDefault="00BD5EB7" w:rsidP="007968AE">
            <w:pPr>
              <w:pStyle w:val="paragraph"/>
              <w:spacing w:before="0" w:beforeAutospacing="0" w:after="0" w:afterAutospacing="0"/>
              <w:textAlignment w:val="baseline"/>
              <w:rPr>
                <w:rStyle w:val="normaltextrun"/>
                <w:rFonts w:asciiTheme="minorHAnsi" w:hAnsiTheme="minorHAnsi" w:cstheme="minorHAnsi"/>
                <w:sz w:val="22"/>
                <w:szCs w:val="22"/>
                <w:lang w:val="en-US"/>
              </w:rPr>
            </w:pPr>
            <w:r w:rsidRPr="00DE7A04">
              <w:rPr>
                <w:rStyle w:val="normaltextrun"/>
                <w:rFonts w:asciiTheme="minorHAnsi" w:hAnsiTheme="minorHAnsi" w:cstheme="minorHAnsi"/>
                <w:lang w:val="en-US"/>
              </w:rPr>
              <w:lastRenderedPageBreak/>
              <w:t>VPI Table</w:t>
            </w:r>
          </w:p>
        </w:tc>
      </w:tr>
      <w:tr w:rsidR="00BD5EB7" w:rsidRPr="00DE7A04" w14:paraId="487451EB" w14:textId="77777777" w:rsidTr="007968A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681" w:type="dxa"/>
          </w:tcPr>
          <w:p w14:paraId="1A729C78" w14:textId="77777777" w:rsidR="00BD5EB7" w:rsidRPr="00DE7A04" w:rsidRDefault="00BD5EB7" w:rsidP="007968AE">
            <w:pPr>
              <w:pStyle w:val="paragraph"/>
              <w:spacing w:before="0" w:beforeAutospacing="0" w:after="0" w:afterAutospacing="0"/>
              <w:textAlignment w:val="baseline"/>
              <w:rPr>
                <w:rStyle w:val="normaltextrun"/>
                <w:rFonts w:asciiTheme="minorHAnsi" w:hAnsiTheme="minorHAnsi" w:cstheme="minorHAnsi"/>
                <w:b w:val="0"/>
                <w:bCs w:val="0"/>
                <w:sz w:val="22"/>
                <w:szCs w:val="22"/>
                <w:lang w:val="en-US"/>
              </w:rPr>
            </w:pPr>
            <w:r w:rsidRPr="00DE7A04">
              <w:rPr>
                <w:rStyle w:val="normaltextrun"/>
                <w:rFonts w:asciiTheme="minorHAnsi" w:hAnsiTheme="minorHAnsi" w:cstheme="minorHAnsi"/>
                <w:b w:val="0"/>
                <w:bCs w:val="0"/>
                <w:color w:val="000000"/>
                <w:sz w:val="22"/>
                <w:szCs w:val="22"/>
                <w:bdr w:val="none" w:sz="0" w:space="0" w:color="auto" w:frame="1"/>
                <w:lang w:val="en-US"/>
              </w:rPr>
              <w:t>ReceiverVPIID</w:t>
            </w:r>
            <w:r w:rsidRPr="00DE7A04">
              <w:rPr>
                <w:rFonts w:asciiTheme="minorHAnsi" w:hAnsiTheme="minorHAnsi" w:cstheme="minorHAnsi"/>
                <w:color w:val="B20000"/>
              </w:rPr>
              <w:t xml:space="preserve"> (PK- Composite key)</w:t>
            </w:r>
          </w:p>
        </w:tc>
        <w:tc>
          <w:tcPr>
            <w:tcW w:w="2511" w:type="dxa"/>
          </w:tcPr>
          <w:p w14:paraId="39E95BD2" w14:textId="1A48FCB8" w:rsidR="00BD5EB7" w:rsidRPr="00DE7A04" w:rsidRDefault="00CF2124"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30)</w:t>
            </w:r>
          </w:p>
        </w:tc>
      </w:tr>
      <w:tr w:rsidR="00BD5EB7" w:rsidRPr="00DE7A04" w14:paraId="29045016" w14:textId="77777777" w:rsidTr="007968AE">
        <w:trPr>
          <w:trHeight w:val="263"/>
        </w:trPr>
        <w:tc>
          <w:tcPr>
            <w:cnfStyle w:val="001000000000" w:firstRow="0" w:lastRow="0" w:firstColumn="1" w:lastColumn="0" w:oddVBand="0" w:evenVBand="0" w:oddHBand="0" w:evenHBand="0" w:firstRowFirstColumn="0" w:firstRowLastColumn="0" w:lastRowFirstColumn="0" w:lastRowLastColumn="0"/>
            <w:tcW w:w="3681" w:type="dxa"/>
          </w:tcPr>
          <w:p w14:paraId="31777AEA" w14:textId="77777777" w:rsidR="00BD5EB7" w:rsidRPr="00DE7A04" w:rsidRDefault="00BD5EB7" w:rsidP="007968AE">
            <w:pPr>
              <w:pStyle w:val="paragraph"/>
              <w:spacing w:before="0" w:beforeAutospacing="0" w:after="0" w:afterAutospacing="0"/>
              <w:textAlignment w:val="baseline"/>
              <w:rPr>
                <w:rStyle w:val="normaltextrun"/>
                <w:rFonts w:asciiTheme="minorHAnsi" w:hAnsiTheme="minorHAnsi" w:cstheme="minorHAnsi"/>
                <w:b w:val="0"/>
                <w:bCs w:val="0"/>
                <w:sz w:val="22"/>
                <w:szCs w:val="22"/>
                <w:lang w:val="en-US"/>
              </w:rPr>
            </w:pPr>
            <w:r w:rsidRPr="00DE7A04">
              <w:rPr>
                <w:rStyle w:val="normaltextrun"/>
                <w:rFonts w:asciiTheme="minorHAnsi" w:hAnsiTheme="minorHAnsi" w:cstheme="minorHAnsi"/>
                <w:b w:val="0"/>
                <w:bCs w:val="0"/>
                <w:color w:val="000000"/>
                <w:sz w:val="22"/>
                <w:szCs w:val="22"/>
                <w:shd w:val="clear" w:color="auto" w:fill="FFFFFF"/>
              </w:rPr>
              <w:t xml:space="preserve">SenderVPIID </w:t>
            </w:r>
            <w:r w:rsidRPr="00DE7A04">
              <w:rPr>
                <w:rFonts w:asciiTheme="minorHAnsi" w:hAnsiTheme="minorHAnsi" w:cstheme="minorHAnsi"/>
                <w:color w:val="B20000"/>
              </w:rPr>
              <w:t>(PK- Composite key)</w:t>
            </w:r>
          </w:p>
        </w:tc>
        <w:tc>
          <w:tcPr>
            <w:tcW w:w="2511" w:type="dxa"/>
          </w:tcPr>
          <w:p w14:paraId="4FB334FB" w14:textId="7C10E58A" w:rsidR="00BD5EB7" w:rsidRPr="00DE7A04" w:rsidRDefault="00CF2124"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30)</w:t>
            </w:r>
          </w:p>
        </w:tc>
      </w:tr>
      <w:tr w:rsidR="00BD5EB7" w:rsidRPr="00DE7A04" w14:paraId="76CBF51C" w14:textId="77777777" w:rsidTr="007968AE">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681" w:type="dxa"/>
          </w:tcPr>
          <w:p w14:paraId="258119BC"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 xml:space="preserve">UserID </w:t>
            </w:r>
            <w:r w:rsidRPr="00DE7A04">
              <w:rPr>
                <w:rFonts w:asciiTheme="minorHAnsi" w:hAnsiTheme="minorHAnsi" w:cstheme="minorHAnsi"/>
                <w:color w:val="B20000"/>
              </w:rPr>
              <w:t>(FK)</w:t>
            </w:r>
          </w:p>
        </w:tc>
        <w:tc>
          <w:tcPr>
            <w:tcW w:w="2511" w:type="dxa"/>
          </w:tcPr>
          <w:p w14:paraId="64C50E8C" w14:textId="48AC23CE" w:rsidR="00BD5EB7" w:rsidRPr="00DE7A04" w:rsidRDefault="00CF2124"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24)</w:t>
            </w:r>
          </w:p>
        </w:tc>
      </w:tr>
      <w:tr w:rsidR="00BD5EB7" w:rsidRPr="00DE7A04" w14:paraId="17801527" w14:textId="77777777" w:rsidTr="007968AE">
        <w:trPr>
          <w:trHeight w:val="263"/>
        </w:trPr>
        <w:tc>
          <w:tcPr>
            <w:cnfStyle w:val="001000000000" w:firstRow="0" w:lastRow="0" w:firstColumn="1" w:lastColumn="0" w:oddVBand="0" w:evenVBand="0" w:oddHBand="0" w:evenHBand="0" w:firstRowFirstColumn="0" w:firstRowLastColumn="0" w:lastRowFirstColumn="0" w:lastRowLastColumn="0"/>
            <w:tcW w:w="3681" w:type="dxa"/>
          </w:tcPr>
          <w:p w14:paraId="098734BA"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sz w:val="22"/>
                <w:szCs w:val="22"/>
                <w:lang w:val="en-US"/>
              </w:rPr>
            </w:pPr>
            <w:r w:rsidRPr="00DE7A04">
              <w:rPr>
                <w:rStyle w:val="normaltextrun"/>
                <w:rFonts w:asciiTheme="minorHAnsi" w:hAnsiTheme="minorHAnsi" w:cstheme="minorHAnsi"/>
                <w:b w:val="0"/>
                <w:bCs w:val="0"/>
                <w:sz w:val="22"/>
                <w:szCs w:val="22"/>
                <w:lang w:val="en-US"/>
              </w:rPr>
              <w:t xml:space="preserve">DefaultAccountID </w:t>
            </w:r>
            <w:r w:rsidRPr="00DE7A04">
              <w:rPr>
                <w:rFonts w:asciiTheme="minorHAnsi" w:hAnsiTheme="minorHAnsi" w:cstheme="minorHAnsi"/>
                <w:color w:val="B20000"/>
              </w:rPr>
              <w:t>(FK)</w:t>
            </w:r>
          </w:p>
        </w:tc>
        <w:tc>
          <w:tcPr>
            <w:tcW w:w="2511" w:type="dxa"/>
          </w:tcPr>
          <w:p w14:paraId="22FE794C" w14:textId="034AAED8" w:rsidR="00BD5EB7" w:rsidRPr="00DE7A04" w:rsidRDefault="00CF2124"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lang w:val="en-US"/>
              </w:rPr>
            </w:pPr>
            <w:r w:rsidRPr="00DE7A04">
              <w:rPr>
                <w:rStyle w:val="normaltextrun"/>
                <w:rFonts w:asciiTheme="minorHAnsi" w:hAnsiTheme="minorHAnsi" w:cstheme="minorHAnsi"/>
                <w:lang w:val="en-US"/>
              </w:rPr>
              <w:t>Varchar (</w:t>
            </w:r>
            <w:r w:rsidR="00BD5EB7" w:rsidRPr="00DE7A04">
              <w:rPr>
                <w:rStyle w:val="normaltextrun"/>
                <w:rFonts w:asciiTheme="minorHAnsi" w:hAnsiTheme="minorHAnsi" w:cstheme="minorHAnsi"/>
                <w:lang w:val="en-US"/>
              </w:rPr>
              <w:t>30)</w:t>
            </w:r>
          </w:p>
        </w:tc>
      </w:tr>
      <w:tr w:rsidR="00BD5EB7" w:rsidRPr="00DE7A04" w14:paraId="62529090" w14:textId="77777777" w:rsidTr="007968AE">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681" w:type="dxa"/>
          </w:tcPr>
          <w:p w14:paraId="27B84A04"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 xml:space="preserve">VPI </w:t>
            </w:r>
          </w:p>
        </w:tc>
        <w:tc>
          <w:tcPr>
            <w:tcW w:w="2511" w:type="dxa"/>
          </w:tcPr>
          <w:p w14:paraId="63FC54EA" w14:textId="472EC075" w:rsidR="00BD5EB7" w:rsidRPr="00DE7A04" w:rsidRDefault="00CF2124"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30)</w:t>
            </w:r>
          </w:p>
        </w:tc>
      </w:tr>
      <w:tr w:rsidR="00BD5EB7" w:rsidRPr="00DE7A04" w14:paraId="7D62E914" w14:textId="77777777" w:rsidTr="007968AE">
        <w:trPr>
          <w:trHeight w:val="263"/>
        </w:trPr>
        <w:tc>
          <w:tcPr>
            <w:cnfStyle w:val="001000000000" w:firstRow="0" w:lastRow="0" w:firstColumn="1" w:lastColumn="0" w:oddVBand="0" w:evenVBand="0" w:oddHBand="0" w:evenHBand="0" w:firstRowFirstColumn="0" w:firstRowLastColumn="0" w:lastRowFirstColumn="0" w:lastRowLastColumn="0"/>
            <w:tcW w:w="3681" w:type="dxa"/>
          </w:tcPr>
          <w:p w14:paraId="1480D24F"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DateCreated</w:t>
            </w:r>
            <w:r w:rsidRPr="00DE7A04">
              <w:rPr>
                <w:rStyle w:val="eop"/>
                <w:rFonts w:asciiTheme="minorHAnsi" w:hAnsiTheme="minorHAnsi" w:cstheme="minorHAnsi"/>
                <w:b w:val="0"/>
                <w:bCs w:val="0"/>
                <w:sz w:val="22"/>
                <w:szCs w:val="22"/>
              </w:rPr>
              <w:t> </w:t>
            </w:r>
          </w:p>
        </w:tc>
        <w:tc>
          <w:tcPr>
            <w:tcW w:w="2511" w:type="dxa"/>
          </w:tcPr>
          <w:p w14:paraId="2D10ED0D" w14:textId="77777777" w:rsidR="00BD5EB7" w:rsidRPr="00DE7A04" w:rsidRDefault="00BD5EB7"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DateTime</w:t>
            </w:r>
          </w:p>
        </w:tc>
      </w:tr>
    </w:tbl>
    <w:p w14:paraId="2BC53270" w14:textId="77777777" w:rsidR="006F2CB6" w:rsidRDefault="006F2CB6" w:rsidP="00BD5EB7">
      <w:pPr>
        <w:spacing w:after="0"/>
        <w:rPr>
          <w:rFonts w:cstheme="minorHAnsi"/>
          <w:b/>
          <w:bCs/>
        </w:rPr>
      </w:pPr>
    </w:p>
    <w:p w14:paraId="21538BE0" w14:textId="28825A0B" w:rsidR="00BD5EB7" w:rsidRPr="00DE7A04" w:rsidRDefault="00BD5EB7" w:rsidP="00BD5EB7">
      <w:pPr>
        <w:spacing w:after="0"/>
        <w:rPr>
          <w:rFonts w:cstheme="minorHAnsi"/>
          <w:b/>
          <w:bCs/>
        </w:rPr>
      </w:pPr>
      <w:r w:rsidRPr="00DE7A04">
        <w:rPr>
          <w:rFonts w:cstheme="minorHAnsi"/>
          <w:b/>
          <w:bCs/>
        </w:rPr>
        <w:t>VPI.ReceiverVPIID</w:t>
      </w:r>
    </w:p>
    <w:tbl>
      <w:tblPr>
        <w:tblStyle w:val="TableGrid"/>
        <w:tblW w:w="9045" w:type="dxa"/>
        <w:tblLook w:val="04A0" w:firstRow="1" w:lastRow="0" w:firstColumn="1" w:lastColumn="0" w:noHBand="0" w:noVBand="1"/>
      </w:tblPr>
      <w:tblGrid>
        <w:gridCol w:w="2839"/>
        <w:gridCol w:w="6206"/>
      </w:tblGrid>
      <w:tr w:rsidR="00BD5EB7" w:rsidRPr="00DE7A04" w14:paraId="7872D41F" w14:textId="77777777" w:rsidTr="007968AE">
        <w:trPr>
          <w:trHeight w:val="281"/>
        </w:trPr>
        <w:tc>
          <w:tcPr>
            <w:tcW w:w="2839" w:type="dxa"/>
          </w:tcPr>
          <w:p w14:paraId="1D29D0D1" w14:textId="77777777" w:rsidR="00BD5EB7" w:rsidRPr="00DE7A04" w:rsidRDefault="00BD5EB7" w:rsidP="007968AE">
            <w:pPr>
              <w:rPr>
                <w:rFonts w:cstheme="minorHAnsi"/>
              </w:rPr>
            </w:pPr>
            <w:r w:rsidRPr="00DE7A04">
              <w:rPr>
                <w:rFonts w:cstheme="minorHAnsi"/>
              </w:rPr>
              <w:t>Field Name:</w:t>
            </w:r>
          </w:p>
        </w:tc>
        <w:tc>
          <w:tcPr>
            <w:tcW w:w="6206" w:type="dxa"/>
          </w:tcPr>
          <w:p w14:paraId="683C9D7E" w14:textId="77777777" w:rsidR="00BD5EB7" w:rsidRPr="00DE7A04" w:rsidRDefault="00BD5EB7" w:rsidP="007968AE">
            <w:pPr>
              <w:rPr>
                <w:rFonts w:cstheme="minorHAnsi"/>
              </w:rPr>
            </w:pPr>
            <w:r w:rsidRPr="00DE7A04">
              <w:rPr>
                <w:rStyle w:val="normaltextrun"/>
                <w:rFonts w:cstheme="minorHAnsi"/>
                <w:color w:val="000000"/>
                <w:bdr w:val="none" w:sz="0" w:space="0" w:color="auto" w:frame="1"/>
              </w:rPr>
              <w:t>ReceiverVPIID</w:t>
            </w:r>
          </w:p>
        </w:tc>
      </w:tr>
      <w:tr w:rsidR="00BD5EB7" w:rsidRPr="00DE7A04" w14:paraId="6E247482" w14:textId="77777777" w:rsidTr="007968AE">
        <w:trPr>
          <w:trHeight w:val="281"/>
        </w:trPr>
        <w:tc>
          <w:tcPr>
            <w:tcW w:w="2839" w:type="dxa"/>
          </w:tcPr>
          <w:p w14:paraId="684091EF" w14:textId="77777777" w:rsidR="00BD5EB7" w:rsidRPr="00DE7A04" w:rsidRDefault="00BD5EB7" w:rsidP="007968AE">
            <w:pPr>
              <w:rPr>
                <w:rFonts w:cstheme="minorHAnsi"/>
              </w:rPr>
            </w:pPr>
            <w:r w:rsidRPr="00DE7A04">
              <w:rPr>
                <w:rFonts w:cstheme="minorHAnsi"/>
              </w:rPr>
              <w:t>DataType</w:t>
            </w:r>
          </w:p>
        </w:tc>
        <w:tc>
          <w:tcPr>
            <w:tcW w:w="6206" w:type="dxa"/>
          </w:tcPr>
          <w:p w14:paraId="102B7497" w14:textId="77777777" w:rsidR="00BD5EB7" w:rsidRPr="00DE7A04" w:rsidRDefault="00BD5EB7" w:rsidP="007968AE">
            <w:pPr>
              <w:rPr>
                <w:rFonts w:cstheme="minorHAnsi"/>
              </w:rPr>
            </w:pPr>
            <w:r w:rsidRPr="00DE7A04">
              <w:rPr>
                <w:rFonts w:cstheme="minorHAnsi"/>
              </w:rPr>
              <w:t>VarChar</w:t>
            </w:r>
          </w:p>
        </w:tc>
      </w:tr>
      <w:tr w:rsidR="00BD5EB7" w:rsidRPr="00DE7A04" w14:paraId="7CC3E2C9" w14:textId="77777777" w:rsidTr="007968AE">
        <w:trPr>
          <w:trHeight w:val="266"/>
        </w:trPr>
        <w:tc>
          <w:tcPr>
            <w:tcW w:w="2839" w:type="dxa"/>
          </w:tcPr>
          <w:p w14:paraId="07968D26" w14:textId="77777777" w:rsidR="00BD5EB7" w:rsidRPr="00DE7A04" w:rsidRDefault="00BD5EB7" w:rsidP="007968AE">
            <w:pPr>
              <w:rPr>
                <w:rFonts w:cstheme="minorHAnsi"/>
              </w:rPr>
            </w:pPr>
            <w:r w:rsidRPr="00DE7A04">
              <w:rPr>
                <w:rFonts w:cstheme="minorHAnsi"/>
              </w:rPr>
              <w:t>Length:</w:t>
            </w:r>
          </w:p>
        </w:tc>
        <w:tc>
          <w:tcPr>
            <w:tcW w:w="6206" w:type="dxa"/>
          </w:tcPr>
          <w:p w14:paraId="35B1B044" w14:textId="77777777" w:rsidR="00BD5EB7" w:rsidRPr="00DE7A04" w:rsidRDefault="00BD5EB7" w:rsidP="007968AE">
            <w:pPr>
              <w:rPr>
                <w:rFonts w:cstheme="minorHAnsi"/>
              </w:rPr>
            </w:pPr>
            <w:r w:rsidRPr="00DE7A04">
              <w:rPr>
                <w:rFonts w:cstheme="minorHAnsi"/>
              </w:rPr>
              <w:t>30</w:t>
            </w:r>
          </w:p>
        </w:tc>
      </w:tr>
      <w:tr w:rsidR="00BD5EB7" w:rsidRPr="00DE7A04" w14:paraId="50D247E9" w14:textId="77777777" w:rsidTr="007968AE">
        <w:trPr>
          <w:trHeight w:val="281"/>
        </w:trPr>
        <w:tc>
          <w:tcPr>
            <w:tcW w:w="2839" w:type="dxa"/>
          </w:tcPr>
          <w:p w14:paraId="01E0412B" w14:textId="77777777" w:rsidR="00BD5EB7" w:rsidRPr="00DE7A04" w:rsidRDefault="00BD5EB7" w:rsidP="007968AE">
            <w:pPr>
              <w:rPr>
                <w:rFonts w:cstheme="minorHAnsi"/>
              </w:rPr>
            </w:pPr>
            <w:r w:rsidRPr="00DE7A04">
              <w:rPr>
                <w:rFonts w:cstheme="minorHAnsi"/>
              </w:rPr>
              <w:t>Purpose:</w:t>
            </w:r>
          </w:p>
        </w:tc>
        <w:tc>
          <w:tcPr>
            <w:tcW w:w="6206" w:type="dxa"/>
          </w:tcPr>
          <w:p w14:paraId="1330C3C0" w14:textId="77777777" w:rsidR="00BD5EB7" w:rsidRPr="00DE7A04" w:rsidRDefault="00BD5EB7" w:rsidP="007968AE">
            <w:pPr>
              <w:rPr>
                <w:rFonts w:cstheme="minorHAnsi"/>
              </w:rPr>
            </w:pPr>
            <w:r w:rsidRPr="00DE7A04">
              <w:rPr>
                <w:rFonts w:cstheme="minorHAnsi"/>
              </w:rPr>
              <w:t>Unique number associated to Receiver Virtual Payment Identity</w:t>
            </w:r>
          </w:p>
        </w:tc>
      </w:tr>
      <w:tr w:rsidR="00BD5EB7" w:rsidRPr="00DE7A04" w14:paraId="611E52A8" w14:textId="77777777" w:rsidTr="007968AE">
        <w:trPr>
          <w:trHeight w:val="266"/>
        </w:trPr>
        <w:tc>
          <w:tcPr>
            <w:tcW w:w="2839" w:type="dxa"/>
          </w:tcPr>
          <w:p w14:paraId="2E1D981A" w14:textId="77777777" w:rsidR="00BD5EB7" w:rsidRPr="00DE7A04" w:rsidRDefault="00BD5EB7" w:rsidP="007968AE">
            <w:pPr>
              <w:rPr>
                <w:rFonts w:cstheme="minorHAnsi"/>
              </w:rPr>
            </w:pPr>
            <w:r w:rsidRPr="00DE7A04">
              <w:rPr>
                <w:rFonts w:cstheme="minorHAnsi"/>
              </w:rPr>
              <w:t>Unit Type:</w:t>
            </w:r>
          </w:p>
        </w:tc>
        <w:tc>
          <w:tcPr>
            <w:tcW w:w="6206" w:type="dxa"/>
          </w:tcPr>
          <w:p w14:paraId="4060EAD9" w14:textId="77777777" w:rsidR="00BD5EB7" w:rsidRPr="00DE7A04" w:rsidRDefault="00BD5EB7" w:rsidP="007968AE">
            <w:pPr>
              <w:rPr>
                <w:rFonts w:cstheme="minorHAnsi"/>
              </w:rPr>
            </w:pPr>
            <w:r w:rsidRPr="00DE7A04">
              <w:rPr>
                <w:rFonts w:cstheme="minorHAnsi"/>
              </w:rPr>
              <w:t>N/A</w:t>
            </w:r>
          </w:p>
        </w:tc>
      </w:tr>
      <w:tr w:rsidR="00BD5EB7" w:rsidRPr="00DE7A04" w14:paraId="4C50E90B" w14:textId="77777777" w:rsidTr="007968AE">
        <w:trPr>
          <w:trHeight w:val="281"/>
        </w:trPr>
        <w:tc>
          <w:tcPr>
            <w:tcW w:w="2839" w:type="dxa"/>
          </w:tcPr>
          <w:p w14:paraId="6355F057"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72F2165D" w14:textId="77777777" w:rsidR="00BD5EB7" w:rsidRPr="00DE7A04" w:rsidRDefault="00BD5EB7" w:rsidP="007968AE">
            <w:pPr>
              <w:rPr>
                <w:rFonts w:cstheme="minorHAnsi"/>
              </w:rPr>
            </w:pPr>
            <w:r w:rsidRPr="00DE7A04">
              <w:rPr>
                <w:rFonts w:cstheme="minorHAnsi"/>
              </w:rPr>
              <w:t>Min/Max values</w:t>
            </w:r>
          </w:p>
        </w:tc>
      </w:tr>
      <w:tr w:rsidR="00BD5EB7" w:rsidRPr="00DE7A04" w14:paraId="25D0460D" w14:textId="77777777" w:rsidTr="007968AE">
        <w:trPr>
          <w:trHeight w:val="266"/>
        </w:trPr>
        <w:tc>
          <w:tcPr>
            <w:tcW w:w="2839" w:type="dxa"/>
          </w:tcPr>
          <w:p w14:paraId="57091D31" w14:textId="77777777" w:rsidR="00BD5EB7" w:rsidRPr="00DE7A04" w:rsidRDefault="00BD5EB7" w:rsidP="007968AE">
            <w:pPr>
              <w:rPr>
                <w:rFonts w:cstheme="minorHAnsi"/>
              </w:rPr>
            </w:pPr>
            <w:r w:rsidRPr="00DE7A04">
              <w:rPr>
                <w:rFonts w:cstheme="minorHAnsi"/>
              </w:rPr>
              <w:t>Value Explanation:</w:t>
            </w:r>
          </w:p>
        </w:tc>
        <w:tc>
          <w:tcPr>
            <w:tcW w:w="6206" w:type="dxa"/>
          </w:tcPr>
          <w:p w14:paraId="13B1C49C" w14:textId="77777777" w:rsidR="00BD5EB7" w:rsidRPr="00DE7A04" w:rsidRDefault="00BD5EB7" w:rsidP="007968AE">
            <w:pPr>
              <w:rPr>
                <w:rFonts w:cstheme="minorHAnsi"/>
              </w:rPr>
            </w:pPr>
            <w:r w:rsidRPr="00DE7A04">
              <w:rPr>
                <w:rFonts w:cstheme="minorHAnsi"/>
              </w:rPr>
              <w:t>N/A</w:t>
            </w:r>
          </w:p>
        </w:tc>
      </w:tr>
      <w:tr w:rsidR="00BD5EB7" w:rsidRPr="00DE7A04" w14:paraId="2E958EAB" w14:textId="77777777" w:rsidTr="007968AE">
        <w:trPr>
          <w:trHeight w:val="266"/>
        </w:trPr>
        <w:tc>
          <w:tcPr>
            <w:tcW w:w="2839" w:type="dxa"/>
          </w:tcPr>
          <w:p w14:paraId="421C2F19" w14:textId="77777777" w:rsidR="00BD5EB7" w:rsidRPr="00DE7A04" w:rsidRDefault="00BD5EB7" w:rsidP="007968AE">
            <w:pPr>
              <w:rPr>
                <w:rFonts w:cstheme="minorHAnsi"/>
              </w:rPr>
            </w:pPr>
            <w:r w:rsidRPr="00DE7A04">
              <w:rPr>
                <w:rFonts w:cstheme="minorHAnsi"/>
              </w:rPr>
              <w:t>Sources:</w:t>
            </w:r>
          </w:p>
        </w:tc>
        <w:tc>
          <w:tcPr>
            <w:tcW w:w="6206" w:type="dxa"/>
          </w:tcPr>
          <w:p w14:paraId="4E47ABC5" w14:textId="77777777" w:rsidR="00BD5EB7" w:rsidRPr="00DE7A04" w:rsidRDefault="00BD5EB7" w:rsidP="007968AE">
            <w:pPr>
              <w:rPr>
                <w:rFonts w:cstheme="minorHAnsi"/>
              </w:rPr>
            </w:pPr>
            <w:r w:rsidRPr="00DE7A04">
              <w:rPr>
                <w:rFonts w:cstheme="minorHAnsi"/>
              </w:rPr>
              <w:t>Mobile banking</w:t>
            </w:r>
          </w:p>
        </w:tc>
      </w:tr>
      <w:tr w:rsidR="00BD5EB7" w:rsidRPr="00DE7A04" w14:paraId="6541EFA1" w14:textId="77777777" w:rsidTr="007968AE">
        <w:trPr>
          <w:trHeight w:val="266"/>
        </w:trPr>
        <w:tc>
          <w:tcPr>
            <w:tcW w:w="2839" w:type="dxa"/>
          </w:tcPr>
          <w:p w14:paraId="3A8EF164"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18CF56CF" w14:textId="77777777" w:rsidR="00BD5EB7" w:rsidRPr="00DE7A04" w:rsidRDefault="00BD5EB7" w:rsidP="007968AE">
            <w:pPr>
              <w:rPr>
                <w:rFonts w:cstheme="minorHAnsi"/>
              </w:rPr>
            </w:pPr>
            <w:r w:rsidRPr="00DE7A04">
              <w:rPr>
                <w:rFonts w:cstheme="minorHAnsi"/>
              </w:rPr>
              <w:t>N/A</w:t>
            </w:r>
          </w:p>
        </w:tc>
      </w:tr>
    </w:tbl>
    <w:p w14:paraId="2D92E8AD" w14:textId="77777777" w:rsidR="00BD5EB7" w:rsidRPr="00DE7A04" w:rsidRDefault="00BD5EB7" w:rsidP="00BD5EB7">
      <w:pPr>
        <w:spacing w:after="0"/>
        <w:rPr>
          <w:rFonts w:cstheme="minorHAnsi"/>
          <w:b/>
          <w:bCs/>
        </w:rPr>
      </w:pPr>
    </w:p>
    <w:p w14:paraId="77F511FB" w14:textId="77777777" w:rsidR="00BD5EB7" w:rsidRPr="00DE7A04" w:rsidRDefault="00BD5EB7" w:rsidP="00BD5EB7">
      <w:pPr>
        <w:spacing w:after="0"/>
        <w:rPr>
          <w:rFonts w:cstheme="minorHAnsi"/>
          <w:b/>
          <w:bCs/>
        </w:rPr>
      </w:pPr>
      <w:r w:rsidRPr="00DE7A04">
        <w:rPr>
          <w:rFonts w:cstheme="minorHAnsi"/>
          <w:b/>
          <w:bCs/>
        </w:rPr>
        <w:t>VPI.SenderVPIID</w:t>
      </w:r>
    </w:p>
    <w:tbl>
      <w:tblPr>
        <w:tblStyle w:val="TableGrid"/>
        <w:tblW w:w="9045" w:type="dxa"/>
        <w:tblLook w:val="04A0" w:firstRow="1" w:lastRow="0" w:firstColumn="1" w:lastColumn="0" w:noHBand="0" w:noVBand="1"/>
      </w:tblPr>
      <w:tblGrid>
        <w:gridCol w:w="2839"/>
        <w:gridCol w:w="6206"/>
      </w:tblGrid>
      <w:tr w:rsidR="00BD5EB7" w:rsidRPr="00DE7A04" w14:paraId="0DA38DB4" w14:textId="77777777" w:rsidTr="007968AE">
        <w:trPr>
          <w:trHeight w:val="281"/>
        </w:trPr>
        <w:tc>
          <w:tcPr>
            <w:tcW w:w="2839" w:type="dxa"/>
          </w:tcPr>
          <w:p w14:paraId="0FBFC1EC" w14:textId="77777777" w:rsidR="00BD5EB7" w:rsidRPr="00DE7A04" w:rsidRDefault="00BD5EB7" w:rsidP="007968AE">
            <w:pPr>
              <w:rPr>
                <w:rFonts w:cstheme="minorHAnsi"/>
              </w:rPr>
            </w:pPr>
            <w:r w:rsidRPr="00DE7A04">
              <w:rPr>
                <w:rFonts w:cstheme="minorHAnsi"/>
              </w:rPr>
              <w:t>Field Name:</w:t>
            </w:r>
          </w:p>
        </w:tc>
        <w:tc>
          <w:tcPr>
            <w:tcW w:w="6206" w:type="dxa"/>
          </w:tcPr>
          <w:p w14:paraId="4A7F3866" w14:textId="77777777" w:rsidR="00BD5EB7" w:rsidRPr="00DE7A04" w:rsidRDefault="00BD5EB7" w:rsidP="007968AE">
            <w:pPr>
              <w:rPr>
                <w:rFonts w:cstheme="minorHAnsi"/>
              </w:rPr>
            </w:pPr>
            <w:r w:rsidRPr="00DE7A04">
              <w:rPr>
                <w:rStyle w:val="normaltextrun"/>
                <w:rFonts w:cstheme="minorHAnsi"/>
                <w:color w:val="000000"/>
                <w:shd w:val="clear" w:color="auto" w:fill="FFFFFF"/>
              </w:rPr>
              <w:t>SenderVPIID</w:t>
            </w:r>
          </w:p>
        </w:tc>
      </w:tr>
      <w:tr w:rsidR="00BD5EB7" w:rsidRPr="00DE7A04" w14:paraId="14F32CF8" w14:textId="77777777" w:rsidTr="007968AE">
        <w:trPr>
          <w:trHeight w:val="281"/>
        </w:trPr>
        <w:tc>
          <w:tcPr>
            <w:tcW w:w="2839" w:type="dxa"/>
          </w:tcPr>
          <w:p w14:paraId="567FF467" w14:textId="77777777" w:rsidR="00BD5EB7" w:rsidRPr="00DE7A04" w:rsidRDefault="00BD5EB7" w:rsidP="007968AE">
            <w:pPr>
              <w:rPr>
                <w:rFonts w:cstheme="minorHAnsi"/>
              </w:rPr>
            </w:pPr>
            <w:r w:rsidRPr="00DE7A04">
              <w:rPr>
                <w:rFonts w:cstheme="minorHAnsi"/>
              </w:rPr>
              <w:t>DataType</w:t>
            </w:r>
          </w:p>
        </w:tc>
        <w:tc>
          <w:tcPr>
            <w:tcW w:w="6206" w:type="dxa"/>
          </w:tcPr>
          <w:p w14:paraId="05CFEE3C" w14:textId="77777777" w:rsidR="00BD5EB7" w:rsidRPr="00DE7A04" w:rsidRDefault="00BD5EB7" w:rsidP="007968AE">
            <w:pPr>
              <w:rPr>
                <w:rFonts w:cstheme="minorHAnsi"/>
              </w:rPr>
            </w:pPr>
            <w:r w:rsidRPr="00DE7A04">
              <w:rPr>
                <w:rFonts w:cstheme="minorHAnsi"/>
              </w:rPr>
              <w:t>VarChar</w:t>
            </w:r>
          </w:p>
        </w:tc>
      </w:tr>
      <w:tr w:rsidR="00BD5EB7" w:rsidRPr="00DE7A04" w14:paraId="56F57F60" w14:textId="77777777" w:rsidTr="007968AE">
        <w:trPr>
          <w:trHeight w:val="266"/>
        </w:trPr>
        <w:tc>
          <w:tcPr>
            <w:tcW w:w="2839" w:type="dxa"/>
          </w:tcPr>
          <w:p w14:paraId="5010F046" w14:textId="77777777" w:rsidR="00BD5EB7" w:rsidRPr="00DE7A04" w:rsidRDefault="00BD5EB7" w:rsidP="007968AE">
            <w:pPr>
              <w:rPr>
                <w:rFonts w:cstheme="minorHAnsi"/>
              </w:rPr>
            </w:pPr>
            <w:r w:rsidRPr="00DE7A04">
              <w:rPr>
                <w:rFonts w:cstheme="minorHAnsi"/>
              </w:rPr>
              <w:t>Length:</w:t>
            </w:r>
          </w:p>
        </w:tc>
        <w:tc>
          <w:tcPr>
            <w:tcW w:w="6206" w:type="dxa"/>
          </w:tcPr>
          <w:p w14:paraId="34DE8087" w14:textId="77777777" w:rsidR="00BD5EB7" w:rsidRPr="00DE7A04" w:rsidRDefault="00BD5EB7" w:rsidP="007968AE">
            <w:pPr>
              <w:rPr>
                <w:rFonts w:cstheme="minorHAnsi"/>
              </w:rPr>
            </w:pPr>
            <w:r w:rsidRPr="00DE7A04">
              <w:rPr>
                <w:rFonts w:cstheme="minorHAnsi"/>
              </w:rPr>
              <w:t>30</w:t>
            </w:r>
          </w:p>
        </w:tc>
      </w:tr>
      <w:tr w:rsidR="00BD5EB7" w:rsidRPr="00DE7A04" w14:paraId="0101C9D3" w14:textId="77777777" w:rsidTr="007968AE">
        <w:trPr>
          <w:trHeight w:val="281"/>
        </w:trPr>
        <w:tc>
          <w:tcPr>
            <w:tcW w:w="2839" w:type="dxa"/>
          </w:tcPr>
          <w:p w14:paraId="232478E4" w14:textId="77777777" w:rsidR="00BD5EB7" w:rsidRPr="00DE7A04" w:rsidRDefault="00BD5EB7" w:rsidP="007968AE">
            <w:pPr>
              <w:rPr>
                <w:rFonts w:cstheme="minorHAnsi"/>
              </w:rPr>
            </w:pPr>
            <w:r w:rsidRPr="00DE7A04">
              <w:rPr>
                <w:rFonts w:cstheme="minorHAnsi"/>
              </w:rPr>
              <w:t>Purpose:</w:t>
            </w:r>
          </w:p>
        </w:tc>
        <w:tc>
          <w:tcPr>
            <w:tcW w:w="6206" w:type="dxa"/>
          </w:tcPr>
          <w:p w14:paraId="493E95B3" w14:textId="77777777" w:rsidR="00BD5EB7" w:rsidRPr="00DE7A04" w:rsidRDefault="00BD5EB7" w:rsidP="007968AE">
            <w:pPr>
              <w:rPr>
                <w:rFonts w:cstheme="minorHAnsi"/>
              </w:rPr>
            </w:pPr>
            <w:r w:rsidRPr="00DE7A04">
              <w:rPr>
                <w:rFonts w:cstheme="minorHAnsi"/>
              </w:rPr>
              <w:t>Unique number associated to Sender Virtual Payment Identity</w:t>
            </w:r>
          </w:p>
        </w:tc>
      </w:tr>
      <w:tr w:rsidR="00BD5EB7" w:rsidRPr="00DE7A04" w14:paraId="27ECD174" w14:textId="77777777" w:rsidTr="007968AE">
        <w:trPr>
          <w:trHeight w:val="266"/>
        </w:trPr>
        <w:tc>
          <w:tcPr>
            <w:tcW w:w="2839" w:type="dxa"/>
          </w:tcPr>
          <w:p w14:paraId="3CA8564E" w14:textId="77777777" w:rsidR="00BD5EB7" w:rsidRPr="00DE7A04" w:rsidRDefault="00BD5EB7" w:rsidP="007968AE">
            <w:pPr>
              <w:rPr>
                <w:rFonts w:cstheme="minorHAnsi"/>
              </w:rPr>
            </w:pPr>
            <w:r w:rsidRPr="00DE7A04">
              <w:rPr>
                <w:rFonts w:cstheme="minorHAnsi"/>
              </w:rPr>
              <w:t>Unit Type:</w:t>
            </w:r>
          </w:p>
        </w:tc>
        <w:tc>
          <w:tcPr>
            <w:tcW w:w="6206" w:type="dxa"/>
          </w:tcPr>
          <w:p w14:paraId="2103C016" w14:textId="77777777" w:rsidR="00BD5EB7" w:rsidRPr="00DE7A04" w:rsidRDefault="00BD5EB7" w:rsidP="007968AE">
            <w:pPr>
              <w:rPr>
                <w:rFonts w:cstheme="minorHAnsi"/>
              </w:rPr>
            </w:pPr>
            <w:r w:rsidRPr="00DE7A04">
              <w:rPr>
                <w:rFonts w:cstheme="minorHAnsi"/>
              </w:rPr>
              <w:t>N/A</w:t>
            </w:r>
          </w:p>
        </w:tc>
      </w:tr>
      <w:tr w:rsidR="00BD5EB7" w:rsidRPr="00DE7A04" w14:paraId="1AD5E99C" w14:textId="77777777" w:rsidTr="007968AE">
        <w:trPr>
          <w:trHeight w:val="281"/>
        </w:trPr>
        <w:tc>
          <w:tcPr>
            <w:tcW w:w="2839" w:type="dxa"/>
          </w:tcPr>
          <w:p w14:paraId="432C113A"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0C9DBFDB" w14:textId="77777777" w:rsidR="00BD5EB7" w:rsidRPr="00DE7A04" w:rsidRDefault="00BD5EB7" w:rsidP="007968AE">
            <w:pPr>
              <w:rPr>
                <w:rFonts w:cstheme="minorHAnsi"/>
              </w:rPr>
            </w:pPr>
            <w:r w:rsidRPr="00DE7A04">
              <w:rPr>
                <w:rFonts w:cstheme="minorHAnsi"/>
              </w:rPr>
              <w:t>Min/Max values</w:t>
            </w:r>
          </w:p>
        </w:tc>
      </w:tr>
      <w:tr w:rsidR="00BD5EB7" w:rsidRPr="00DE7A04" w14:paraId="6A4F6008" w14:textId="77777777" w:rsidTr="007968AE">
        <w:trPr>
          <w:trHeight w:val="266"/>
        </w:trPr>
        <w:tc>
          <w:tcPr>
            <w:tcW w:w="2839" w:type="dxa"/>
          </w:tcPr>
          <w:p w14:paraId="1B6FD03A" w14:textId="77777777" w:rsidR="00BD5EB7" w:rsidRPr="00DE7A04" w:rsidRDefault="00BD5EB7" w:rsidP="007968AE">
            <w:pPr>
              <w:rPr>
                <w:rFonts w:cstheme="minorHAnsi"/>
              </w:rPr>
            </w:pPr>
            <w:r w:rsidRPr="00DE7A04">
              <w:rPr>
                <w:rFonts w:cstheme="minorHAnsi"/>
              </w:rPr>
              <w:t>Value Explanation:</w:t>
            </w:r>
          </w:p>
        </w:tc>
        <w:tc>
          <w:tcPr>
            <w:tcW w:w="6206" w:type="dxa"/>
          </w:tcPr>
          <w:p w14:paraId="2B9410A5" w14:textId="77777777" w:rsidR="00BD5EB7" w:rsidRPr="00DE7A04" w:rsidRDefault="00BD5EB7" w:rsidP="007968AE">
            <w:pPr>
              <w:rPr>
                <w:rFonts w:cstheme="minorHAnsi"/>
              </w:rPr>
            </w:pPr>
            <w:r w:rsidRPr="00DE7A04">
              <w:rPr>
                <w:rFonts w:cstheme="minorHAnsi"/>
              </w:rPr>
              <w:t>N/A</w:t>
            </w:r>
          </w:p>
        </w:tc>
      </w:tr>
      <w:tr w:rsidR="00BD5EB7" w:rsidRPr="00DE7A04" w14:paraId="689EC45E" w14:textId="77777777" w:rsidTr="007968AE">
        <w:trPr>
          <w:trHeight w:val="266"/>
        </w:trPr>
        <w:tc>
          <w:tcPr>
            <w:tcW w:w="2839" w:type="dxa"/>
          </w:tcPr>
          <w:p w14:paraId="022407CC" w14:textId="77777777" w:rsidR="00BD5EB7" w:rsidRPr="00DE7A04" w:rsidRDefault="00BD5EB7" w:rsidP="007968AE">
            <w:pPr>
              <w:rPr>
                <w:rFonts w:cstheme="minorHAnsi"/>
              </w:rPr>
            </w:pPr>
            <w:r w:rsidRPr="00DE7A04">
              <w:rPr>
                <w:rFonts w:cstheme="minorHAnsi"/>
              </w:rPr>
              <w:t>Sources:</w:t>
            </w:r>
          </w:p>
        </w:tc>
        <w:tc>
          <w:tcPr>
            <w:tcW w:w="6206" w:type="dxa"/>
          </w:tcPr>
          <w:p w14:paraId="3B4BDE5F" w14:textId="77777777" w:rsidR="00BD5EB7" w:rsidRPr="00DE7A04" w:rsidRDefault="00BD5EB7" w:rsidP="007968AE">
            <w:pPr>
              <w:rPr>
                <w:rFonts w:cstheme="minorHAnsi"/>
              </w:rPr>
            </w:pPr>
            <w:r w:rsidRPr="00DE7A04">
              <w:rPr>
                <w:rFonts w:cstheme="minorHAnsi"/>
              </w:rPr>
              <w:t>Mobile banking</w:t>
            </w:r>
          </w:p>
        </w:tc>
      </w:tr>
      <w:tr w:rsidR="00BD5EB7" w:rsidRPr="00DE7A04" w14:paraId="79F1BB7C" w14:textId="77777777" w:rsidTr="007968AE">
        <w:trPr>
          <w:trHeight w:val="266"/>
        </w:trPr>
        <w:tc>
          <w:tcPr>
            <w:tcW w:w="2839" w:type="dxa"/>
          </w:tcPr>
          <w:p w14:paraId="2DE04389"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0F8B9C24" w14:textId="77777777" w:rsidR="00BD5EB7" w:rsidRPr="00DE7A04" w:rsidRDefault="00BD5EB7" w:rsidP="007968AE">
            <w:pPr>
              <w:rPr>
                <w:rFonts w:cstheme="minorHAnsi"/>
              </w:rPr>
            </w:pPr>
            <w:r w:rsidRPr="00DE7A04">
              <w:rPr>
                <w:rFonts w:cstheme="minorHAnsi"/>
              </w:rPr>
              <w:t>N/A</w:t>
            </w:r>
          </w:p>
        </w:tc>
      </w:tr>
    </w:tbl>
    <w:p w14:paraId="4001E4FD" w14:textId="77777777" w:rsidR="00BD5EB7" w:rsidRPr="00DE7A04" w:rsidRDefault="00BD5EB7" w:rsidP="00BD5EB7">
      <w:pPr>
        <w:spacing w:after="0"/>
        <w:rPr>
          <w:rFonts w:cstheme="minorHAnsi"/>
          <w:b/>
          <w:bCs/>
        </w:rPr>
      </w:pPr>
    </w:p>
    <w:p w14:paraId="23BA9ECB" w14:textId="77777777" w:rsidR="00BD5EB7" w:rsidRPr="00DE7A04" w:rsidRDefault="00BD5EB7" w:rsidP="00BD5EB7">
      <w:pPr>
        <w:spacing w:after="0"/>
        <w:rPr>
          <w:rFonts w:cstheme="minorHAnsi"/>
          <w:b/>
          <w:bCs/>
        </w:rPr>
      </w:pPr>
      <w:r w:rsidRPr="00DE7A04">
        <w:rPr>
          <w:rFonts w:cstheme="minorHAnsi"/>
          <w:b/>
          <w:bCs/>
        </w:rPr>
        <w:t>VPI.UserID</w:t>
      </w:r>
    </w:p>
    <w:tbl>
      <w:tblPr>
        <w:tblStyle w:val="TableGrid"/>
        <w:tblW w:w="9464" w:type="dxa"/>
        <w:tblLook w:val="04A0" w:firstRow="1" w:lastRow="0" w:firstColumn="1" w:lastColumn="0" w:noHBand="0" w:noVBand="1"/>
      </w:tblPr>
      <w:tblGrid>
        <w:gridCol w:w="2970"/>
        <w:gridCol w:w="6494"/>
      </w:tblGrid>
      <w:tr w:rsidR="00BD5EB7" w:rsidRPr="00DE7A04" w14:paraId="18A5A56A" w14:textId="77777777" w:rsidTr="009C118A">
        <w:trPr>
          <w:trHeight w:val="297"/>
        </w:trPr>
        <w:tc>
          <w:tcPr>
            <w:tcW w:w="2970" w:type="dxa"/>
          </w:tcPr>
          <w:p w14:paraId="496AA644" w14:textId="77777777" w:rsidR="00BD5EB7" w:rsidRPr="00DE7A04" w:rsidRDefault="00BD5EB7" w:rsidP="007968AE">
            <w:pPr>
              <w:rPr>
                <w:rFonts w:cstheme="minorHAnsi"/>
              </w:rPr>
            </w:pPr>
            <w:r w:rsidRPr="00DE7A04">
              <w:rPr>
                <w:rFonts w:cstheme="minorHAnsi"/>
              </w:rPr>
              <w:t>Field Name:</w:t>
            </w:r>
          </w:p>
        </w:tc>
        <w:tc>
          <w:tcPr>
            <w:tcW w:w="6494" w:type="dxa"/>
          </w:tcPr>
          <w:p w14:paraId="1B795459" w14:textId="77777777" w:rsidR="00BD5EB7" w:rsidRPr="00DE7A04" w:rsidRDefault="00BD5EB7" w:rsidP="007968AE">
            <w:pPr>
              <w:rPr>
                <w:rFonts w:cstheme="minorHAnsi"/>
              </w:rPr>
            </w:pPr>
            <w:r w:rsidRPr="00DE7A04">
              <w:rPr>
                <w:rFonts w:cstheme="minorHAnsi"/>
              </w:rPr>
              <w:t>UserID</w:t>
            </w:r>
          </w:p>
        </w:tc>
      </w:tr>
      <w:tr w:rsidR="00BD5EB7" w:rsidRPr="00DE7A04" w14:paraId="4CB66884" w14:textId="77777777" w:rsidTr="009C118A">
        <w:trPr>
          <w:trHeight w:val="297"/>
        </w:trPr>
        <w:tc>
          <w:tcPr>
            <w:tcW w:w="2970" w:type="dxa"/>
          </w:tcPr>
          <w:p w14:paraId="25C78723" w14:textId="77777777" w:rsidR="00BD5EB7" w:rsidRPr="00DE7A04" w:rsidRDefault="00BD5EB7" w:rsidP="007968AE">
            <w:pPr>
              <w:rPr>
                <w:rFonts w:cstheme="minorHAnsi"/>
              </w:rPr>
            </w:pPr>
            <w:r w:rsidRPr="00DE7A04">
              <w:rPr>
                <w:rFonts w:cstheme="minorHAnsi"/>
              </w:rPr>
              <w:t>DataType</w:t>
            </w:r>
          </w:p>
        </w:tc>
        <w:tc>
          <w:tcPr>
            <w:tcW w:w="6494" w:type="dxa"/>
          </w:tcPr>
          <w:p w14:paraId="729802F5" w14:textId="77777777" w:rsidR="00BD5EB7" w:rsidRPr="00DE7A04" w:rsidRDefault="00BD5EB7" w:rsidP="007968AE">
            <w:pPr>
              <w:rPr>
                <w:rFonts w:cstheme="minorHAnsi"/>
              </w:rPr>
            </w:pPr>
            <w:r w:rsidRPr="00DE7A04">
              <w:rPr>
                <w:rFonts w:cstheme="minorHAnsi"/>
              </w:rPr>
              <w:t>VarChar</w:t>
            </w:r>
          </w:p>
        </w:tc>
      </w:tr>
      <w:tr w:rsidR="00BD5EB7" w:rsidRPr="00DE7A04" w14:paraId="188FEC02" w14:textId="77777777" w:rsidTr="009C118A">
        <w:trPr>
          <w:trHeight w:val="282"/>
        </w:trPr>
        <w:tc>
          <w:tcPr>
            <w:tcW w:w="2970" w:type="dxa"/>
          </w:tcPr>
          <w:p w14:paraId="0CD45F02" w14:textId="77777777" w:rsidR="00BD5EB7" w:rsidRPr="00DE7A04" w:rsidRDefault="00BD5EB7" w:rsidP="007968AE">
            <w:pPr>
              <w:rPr>
                <w:rFonts w:cstheme="minorHAnsi"/>
              </w:rPr>
            </w:pPr>
            <w:r w:rsidRPr="00DE7A04">
              <w:rPr>
                <w:rFonts w:cstheme="minorHAnsi"/>
              </w:rPr>
              <w:t>Length:</w:t>
            </w:r>
          </w:p>
        </w:tc>
        <w:tc>
          <w:tcPr>
            <w:tcW w:w="6494" w:type="dxa"/>
          </w:tcPr>
          <w:p w14:paraId="4A4D750A" w14:textId="77777777" w:rsidR="00BD5EB7" w:rsidRPr="00DE7A04" w:rsidRDefault="00BD5EB7" w:rsidP="007968AE">
            <w:pPr>
              <w:rPr>
                <w:rFonts w:cstheme="minorHAnsi"/>
              </w:rPr>
            </w:pPr>
            <w:r w:rsidRPr="00DE7A04">
              <w:rPr>
                <w:rFonts w:cstheme="minorHAnsi"/>
              </w:rPr>
              <w:t>24</w:t>
            </w:r>
          </w:p>
        </w:tc>
      </w:tr>
      <w:tr w:rsidR="00BD5EB7" w:rsidRPr="00DE7A04" w14:paraId="75275768" w14:textId="77777777" w:rsidTr="009C118A">
        <w:trPr>
          <w:trHeight w:val="297"/>
        </w:trPr>
        <w:tc>
          <w:tcPr>
            <w:tcW w:w="2970" w:type="dxa"/>
          </w:tcPr>
          <w:p w14:paraId="645DC75D" w14:textId="77777777" w:rsidR="00BD5EB7" w:rsidRPr="00DE7A04" w:rsidRDefault="00BD5EB7" w:rsidP="007968AE">
            <w:pPr>
              <w:rPr>
                <w:rFonts w:cstheme="minorHAnsi"/>
              </w:rPr>
            </w:pPr>
            <w:r w:rsidRPr="00DE7A04">
              <w:rPr>
                <w:rFonts w:cstheme="minorHAnsi"/>
              </w:rPr>
              <w:t>Purpose:</w:t>
            </w:r>
          </w:p>
        </w:tc>
        <w:tc>
          <w:tcPr>
            <w:tcW w:w="6494" w:type="dxa"/>
          </w:tcPr>
          <w:p w14:paraId="7CB6354A" w14:textId="77777777" w:rsidR="00BD5EB7" w:rsidRPr="00DE7A04" w:rsidRDefault="00BD5EB7" w:rsidP="007968AE">
            <w:pPr>
              <w:rPr>
                <w:rFonts w:cstheme="minorHAnsi"/>
              </w:rPr>
            </w:pPr>
            <w:r w:rsidRPr="00DE7A04">
              <w:rPr>
                <w:rFonts w:cstheme="minorHAnsi"/>
              </w:rPr>
              <w:t>Unique identifier is permanently assigned to each customer</w:t>
            </w:r>
          </w:p>
        </w:tc>
      </w:tr>
      <w:tr w:rsidR="00BD5EB7" w:rsidRPr="00DE7A04" w14:paraId="3DC605DC" w14:textId="77777777" w:rsidTr="009C118A">
        <w:trPr>
          <w:trHeight w:val="282"/>
        </w:trPr>
        <w:tc>
          <w:tcPr>
            <w:tcW w:w="2970" w:type="dxa"/>
          </w:tcPr>
          <w:p w14:paraId="015136FB" w14:textId="77777777" w:rsidR="00BD5EB7" w:rsidRPr="00DE7A04" w:rsidRDefault="00BD5EB7" w:rsidP="007968AE">
            <w:pPr>
              <w:rPr>
                <w:rFonts w:cstheme="minorHAnsi"/>
              </w:rPr>
            </w:pPr>
            <w:r w:rsidRPr="00DE7A04">
              <w:rPr>
                <w:rFonts w:cstheme="minorHAnsi"/>
              </w:rPr>
              <w:t>Unit Type:</w:t>
            </w:r>
          </w:p>
        </w:tc>
        <w:tc>
          <w:tcPr>
            <w:tcW w:w="6494" w:type="dxa"/>
          </w:tcPr>
          <w:p w14:paraId="23B6FAF3" w14:textId="77777777" w:rsidR="00BD5EB7" w:rsidRPr="00DE7A04" w:rsidRDefault="00BD5EB7" w:rsidP="007968AE">
            <w:pPr>
              <w:rPr>
                <w:rFonts w:cstheme="minorHAnsi"/>
              </w:rPr>
            </w:pPr>
            <w:r w:rsidRPr="00DE7A04">
              <w:rPr>
                <w:rFonts w:cstheme="minorHAnsi"/>
              </w:rPr>
              <w:t>N/A</w:t>
            </w:r>
          </w:p>
        </w:tc>
      </w:tr>
      <w:tr w:rsidR="00BD5EB7" w:rsidRPr="00DE7A04" w14:paraId="42970C57" w14:textId="77777777" w:rsidTr="009C118A">
        <w:trPr>
          <w:trHeight w:val="297"/>
        </w:trPr>
        <w:tc>
          <w:tcPr>
            <w:tcW w:w="2970" w:type="dxa"/>
          </w:tcPr>
          <w:p w14:paraId="70DB9622" w14:textId="77777777" w:rsidR="00BD5EB7" w:rsidRPr="00DE7A04" w:rsidRDefault="00BD5EB7" w:rsidP="007968AE">
            <w:pPr>
              <w:rPr>
                <w:rFonts w:cstheme="minorHAnsi"/>
              </w:rPr>
            </w:pPr>
            <w:r w:rsidRPr="00DE7A04">
              <w:rPr>
                <w:rFonts w:cstheme="minorHAnsi"/>
              </w:rPr>
              <w:t>Range of Possible Values:</w:t>
            </w:r>
          </w:p>
        </w:tc>
        <w:tc>
          <w:tcPr>
            <w:tcW w:w="6494" w:type="dxa"/>
          </w:tcPr>
          <w:p w14:paraId="331B8A57" w14:textId="77777777" w:rsidR="00BD5EB7" w:rsidRPr="00DE7A04" w:rsidRDefault="00BD5EB7" w:rsidP="007968AE">
            <w:pPr>
              <w:rPr>
                <w:rFonts w:cstheme="minorHAnsi"/>
              </w:rPr>
            </w:pPr>
            <w:r w:rsidRPr="00DE7A04">
              <w:rPr>
                <w:rFonts w:cstheme="minorHAnsi"/>
              </w:rPr>
              <w:t>Min/Max values</w:t>
            </w:r>
          </w:p>
        </w:tc>
      </w:tr>
      <w:tr w:rsidR="00BD5EB7" w:rsidRPr="00DE7A04" w14:paraId="23C4397C" w14:textId="77777777" w:rsidTr="009C118A">
        <w:trPr>
          <w:trHeight w:val="282"/>
        </w:trPr>
        <w:tc>
          <w:tcPr>
            <w:tcW w:w="2970" w:type="dxa"/>
          </w:tcPr>
          <w:p w14:paraId="37C12C30" w14:textId="77777777" w:rsidR="00BD5EB7" w:rsidRPr="00DE7A04" w:rsidRDefault="00BD5EB7" w:rsidP="007968AE">
            <w:pPr>
              <w:rPr>
                <w:rFonts w:cstheme="minorHAnsi"/>
              </w:rPr>
            </w:pPr>
            <w:r w:rsidRPr="00DE7A04">
              <w:rPr>
                <w:rFonts w:cstheme="minorHAnsi"/>
              </w:rPr>
              <w:t>Value Explanation:</w:t>
            </w:r>
          </w:p>
        </w:tc>
        <w:tc>
          <w:tcPr>
            <w:tcW w:w="6494" w:type="dxa"/>
          </w:tcPr>
          <w:p w14:paraId="08C90B54" w14:textId="77777777" w:rsidR="00BD5EB7" w:rsidRPr="00DE7A04" w:rsidRDefault="00BD5EB7" w:rsidP="007968AE">
            <w:pPr>
              <w:rPr>
                <w:rFonts w:cstheme="minorHAnsi"/>
              </w:rPr>
            </w:pPr>
            <w:r w:rsidRPr="00DE7A04">
              <w:rPr>
                <w:rFonts w:cstheme="minorHAnsi"/>
              </w:rPr>
              <w:t>Values will be alphanumeric</w:t>
            </w:r>
          </w:p>
        </w:tc>
      </w:tr>
      <w:tr w:rsidR="00BD5EB7" w:rsidRPr="00DE7A04" w14:paraId="48AE3E97" w14:textId="77777777" w:rsidTr="009C118A">
        <w:trPr>
          <w:trHeight w:val="282"/>
        </w:trPr>
        <w:tc>
          <w:tcPr>
            <w:tcW w:w="2970" w:type="dxa"/>
          </w:tcPr>
          <w:p w14:paraId="39DE04B7" w14:textId="77777777" w:rsidR="00BD5EB7" w:rsidRPr="00DE7A04" w:rsidRDefault="00BD5EB7" w:rsidP="007968AE">
            <w:pPr>
              <w:rPr>
                <w:rFonts w:cstheme="minorHAnsi"/>
              </w:rPr>
            </w:pPr>
            <w:r w:rsidRPr="00DE7A04">
              <w:rPr>
                <w:rFonts w:cstheme="minorHAnsi"/>
              </w:rPr>
              <w:t>Sources:</w:t>
            </w:r>
          </w:p>
        </w:tc>
        <w:tc>
          <w:tcPr>
            <w:tcW w:w="6494" w:type="dxa"/>
          </w:tcPr>
          <w:p w14:paraId="1567C2F0" w14:textId="77777777" w:rsidR="00BD5EB7" w:rsidRPr="00DE7A04" w:rsidRDefault="00BD5EB7" w:rsidP="007968AE">
            <w:pPr>
              <w:rPr>
                <w:rFonts w:cstheme="minorHAnsi"/>
              </w:rPr>
            </w:pPr>
            <w:r w:rsidRPr="00DE7A04">
              <w:rPr>
                <w:rFonts w:cstheme="minorHAnsi"/>
              </w:rPr>
              <w:t>Mobile banking</w:t>
            </w:r>
          </w:p>
        </w:tc>
      </w:tr>
      <w:tr w:rsidR="00BD5EB7" w:rsidRPr="00DE7A04" w14:paraId="737B2913" w14:textId="77777777" w:rsidTr="009C118A">
        <w:trPr>
          <w:trHeight w:val="282"/>
        </w:trPr>
        <w:tc>
          <w:tcPr>
            <w:tcW w:w="2970" w:type="dxa"/>
          </w:tcPr>
          <w:p w14:paraId="5FA3F2AE" w14:textId="77777777" w:rsidR="00BD5EB7" w:rsidRPr="00DE7A04" w:rsidRDefault="00BD5EB7" w:rsidP="007968AE">
            <w:pPr>
              <w:rPr>
                <w:rFonts w:cstheme="minorHAnsi"/>
              </w:rPr>
            </w:pPr>
            <w:r w:rsidRPr="00DE7A04">
              <w:rPr>
                <w:rFonts w:cstheme="minorHAnsi"/>
              </w:rPr>
              <w:t>Security/privacy Constraints:</w:t>
            </w:r>
          </w:p>
        </w:tc>
        <w:tc>
          <w:tcPr>
            <w:tcW w:w="6494" w:type="dxa"/>
          </w:tcPr>
          <w:p w14:paraId="2FA1F685" w14:textId="77777777" w:rsidR="00BD5EB7" w:rsidRPr="00DE7A04" w:rsidRDefault="00BD5EB7" w:rsidP="007968AE">
            <w:pPr>
              <w:rPr>
                <w:rFonts w:cstheme="minorHAnsi"/>
              </w:rPr>
            </w:pPr>
            <w:r w:rsidRPr="00DE7A04">
              <w:rPr>
                <w:rFonts w:cstheme="minorHAnsi"/>
              </w:rPr>
              <w:t>N/A</w:t>
            </w:r>
          </w:p>
        </w:tc>
      </w:tr>
    </w:tbl>
    <w:p w14:paraId="56E3B929" w14:textId="77777777" w:rsidR="00BD5EB7" w:rsidRPr="00DE7A04" w:rsidRDefault="00BD5EB7" w:rsidP="00BD5EB7">
      <w:pPr>
        <w:spacing w:after="0"/>
        <w:rPr>
          <w:rFonts w:cstheme="minorHAnsi"/>
          <w:b/>
          <w:bCs/>
        </w:rPr>
      </w:pPr>
    </w:p>
    <w:p w14:paraId="79432C16" w14:textId="77777777" w:rsidR="00BD5EB7" w:rsidRPr="00DE7A04" w:rsidRDefault="00BD5EB7" w:rsidP="00BD5EB7">
      <w:pPr>
        <w:spacing w:after="0"/>
        <w:rPr>
          <w:rFonts w:cstheme="minorHAnsi"/>
          <w:b/>
          <w:bCs/>
        </w:rPr>
      </w:pPr>
      <w:r w:rsidRPr="00DE7A04">
        <w:rPr>
          <w:rFonts w:cstheme="minorHAnsi"/>
          <w:b/>
          <w:bCs/>
        </w:rPr>
        <w:t>VPI.DefaultAccountID</w:t>
      </w:r>
    </w:p>
    <w:tbl>
      <w:tblPr>
        <w:tblStyle w:val="TableGrid"/>
        <w:tblW w:w="9464" w:type="dxa"/>
        <w:tblLook w:val="04A0" w:firstRow="1" w:lastRow="0" w:firstColumn="1" w:lastColumn="0" w:noHBand="0" w:noVBand="1"/>
      </w:tblPr>
      <w:tblGrid>
        <w:gridCol w:w="2547"/>
        <w:gridCol w:w="6917"/>
      </w:tblGrid>
      <w:tr w:rsidR="00BD5EB7" w:rsidRPr="00DE7A04" w14:paraId="58742997" w14:textId="77777777" w:rsidTr="009C118A">
        <w:trPr>
          <w:trHeight w:val="294"/>
        </w:trPr>
        <w:tc>
          <w:tcPr>
            <w:tcW w:w="2547" w:type="dxa"/>
          </w:tcPr>
          <w:p w14:paraId="20FF522A" w14:textId="77777777" w:rsidR="00BD5EB7" w:rsidRPr="00DE7A04" w:rsidRDefault="00BD5EB7" w:rsidP="007968AE">
            <w:pPr>
              <w:rPr>
                <w:rFonts w:cstheme="minorHAnsi"/>
              </w:rPr>
            </w:pPr>
            <w:r w:rsidRPr="00DE7A04">
              <w:rPr>
                <w:rFonts w:cstheme="minorHAnsi"/>
              </w:rPr>
              <w:t>Field Name:</w:t>
            </w:r>
          </w:p>
        </w:tc>
        <w:tc>
          <w:tcPr>
            <w:tcW w:w="6917" w:type="dxa"/>
          </w:tcPr>
          <w:p w14:paraId="7DFFC6A2" w14:textId="77777777" w:rsidR="00BD5EB7" w:rsidRPr="00DE7A04" w:rsidRDefault="00BD5EB7" w:rsidP="007968AE">
            <w:pPr>
              <w:rPr>
                <w:rFonts w:cstheme="minorHAnsi"/>
              </w:rPr>
            </w:pPr>
            <w:r w:rsidRPr="00DE7A04">
              <w:rPr>
                <w:rFonts w:cstheme="minorHAnsi"/>
              </w:rPr>
              <w:t>DefaulltAccountID</w:t>
            </w:r>
          </w:p>
        </w:tc>
      </w:tr>
      <w:tr w:rsidR="00BD5EB7" w:rsidRPr="00DE7A04" w14:paraId="206019C9" w14:textId="77777777" w:rsidTr="009C118A">
        <w:trPr>
          <w:trHeight w:val="294"/>
        </w:trPr>
        <w:tc>
          <w:tcPr>
            <w:tcW w:w="2547" w:type="dxa"/>
          </w:tcPr>
          <w:p w14:paraId="7B6C5FB1" w14:textId="77777777" w:rsidR="00BD5EB7" w:rsidRPr="00DE7A04" w:rsidRDefault="00BD5EB7" w:rsidP="007968AE">
            <w:pPr>
              <w:rPr>
                <w:rFonts w:cstheme="minorHAnsi"/>
              </w:rPr>
            </w:pPr>
            <w:r w:rsidRPr="00DE7A04">
              <w:rPr>
                <w:rFonts w:cstheme="minorHAnsi"/>
              </w:rPr>
              <w:t>DataType</w:t>
            </w:r>
          </w:p>
        </w:tc>
        <w:tc>
          <w:tcPr>
            <w:tcW w:w="6917" w:type="dxa"/>
          </w:tcPr>
          <w:p w14:paraId="07A00157" w14:textId="77777777" w:rsidR="00BD5EB7" w:rsidRPr="00DE7A04" w:rsidRDefault="00BD5EB7" w:rsidP="007968AE">
            <w:pPr>
              <w:rPr>
                <w:rFonts w:cstheme="minorHAnsi"/>
              </w:rPr>
            </w:pPr>
            <w:r w:rsidRPr="00DE7A04">
              <w:rPr>
                <w:rFonts w:cstheme="minorHAnsi"/>
              </w:rPr>
              <w:t>VarChar</w:t>
            </w:r>
          </w:p>
        </w:tc>
      </w:tr>
      <w:tr w:rsidR="00BD5EB7" w:rsidRPr="00DE7A04" w14:paraId="7A8BE532" w14:textId="77777777" w:rsidTr="009C118A">
        <w:trPr>
          <w:trHeight w:val="278"/>
        </w:trPr>
        <w:tc>
          <w:tcPr>
            <w:tcW w:w="2547" w:type="dxa"/>
          </w:tcPr>
          <w:p w14:paraId="21C9E9D2" w14:textId="77777777" w:rsidR="00BD5EB7" w:rsidRPr="00DE7A04" w:rsidRDefault="00BD5EB7" w:rsidP="007968AE">
            <w:pPr>
              <w:rPr>
                <w:rFonts w:cstheme="minorHAnsi"/>
              </w:rPr>
            </w:pPr>
            <w:r w:rsidRPr="00DE7A04">
              <w:rPr>
                <w:rFonts w:cstheme="minorHAnsi"/>
              </w:rPr>
              <w:t>Length:</w:t>
            </w:r>
          </w:p>
        </w:tc>
        <w:tc>
          <w:tcPr>
            <w:tcW w:w="6917" w:type="dxa"/>
          </w:tcPr>
          <w:p w14:paraId="5A1BE0CC" w14:textId="77777777" w:rsidR="00BD5EB7" w:rsidRPr="00DE7A04" w:rsidRDefault="00BD5EB7" w:rsidP="007968AE">
            <w:pPr>
              <w:rPr>
                <w:rFonts w:cstheme="minorHAnsi"/>
              </w:rPr>
            </w:pPr>
            <w:r w:rsidRPr="00DE7A04">
              <w:rPr>
                <w:rFonts w:cstheme="minorHAnsi"/>
              </w:rPr>
              <w:t>30</w:t>
            </w:r>
          </w:p>
        </w:tc>
      </w:tr>
      <w:tr w:rsidR="00BD5EB7" w:rsidRPr="00DE7A04" w14:paraId="46FF838D" w14:textId="77777777" w:rsidTr="009C118A">
        <w:trPr>
          <w:trHeight w:val="294"/>
        </w:trPr>
        <w:tc>
          <w:tcPr>
            <w:tcW w:w="2547" w:type="dxa"/>
          </w:tcPr>
          <w:p w14:paraId="63E4AF5D" w14:textId="77777777" w:rsidR="00BD5EB7" w:rsidRPr="00DE7A04" w:rsidRDefault="00BD5EB7" w:rsidP="007968AE">
            <w:pPr>
              <w:rPr>
                <w:rFonts w:cstheme="minorHAnsi"/>
              </w:rPr>
            </w:pPr>
            <w:r w:rsidRPr="00DE7A04">
              <w:rPr>
                <w:rFonts w:cstheme="minorHAnsi"/>
              </w:rPr>
              <w:t>Purpose:</w:t>
            </w:r>
          </w:p>
        </w:tc>
        <w:tc>
          <w:tcPr>
            <w:tcW w:w="6917" w:type="dxa"/>
          </w:tcPr>
          <w:p w14:paraId="57287AE5" w14:textId="77777777" w:rsidR="00BD5EB7" w:rsidRPr="00DE7A04" w:rsidRDefault="00BD5EB7" w:rsidP="007968AE">
            <w:pPr>
              <w:rPr>
                <w:rFonts w:cstheme="minorHAnsi"/>
              </w:rPr>
            </w:pPr>
            <w:r w:rsidRPr="00DE7A04">
              <w:rPr>
                <w:rFonts w:cstheme="minorHAnsi"/>
              </w:rPr>
              <w:t>The unique identifier is permanently assigned to each customer account</w:t>
            </w:r>
          </w:p>
        </w:tc>
      </w:tr>
      <w:tr w:rsidR="00BD5EB7" w:rsidRPr="00DE7A04" w14:paraId="5F602E65" w14:textId="77777777" w:rsidTr="009C118A">
        <w:trPr>
          <w:trHeight w:val="278"/>
        </w:trPr>
        <w:tc>
          <w:tcPr>
            <w:tcW w:w="2547" w:type="dxa"/>
          </w:tcPr>
          <w:p w14:paraId="53668253" w14:textId="77777777" w:rsidR="00BD5EB7" w:rsidRPr="00DE7A04" w:rsidRDefault="00BD5EB7" w:rsidP="007968AE">
            <w:pPr>
              <w:rPr>
                <w:rFonts w:cstheme="minorHAnsi"/>
              </w:rPr>
            </w:pPr>
            <w:r w:rsidRPr="00DE7A04">
              <w:rPr>
                <w:rFonts w:cstheme="minorHAnsi"/>
              </w:rPr>
              <w:t>Unit Type:</w:t>
            </w:r>
          </w:p>
        </w:tc>
        <w:tc>
          <w:tcPr>
            <w:tcW w:w="6917" w:type="dxa"/>
          </w:tcPr>
          <w:p w14:paraId="1EA29CA5" w14:textId="77777777" w:rsidR="00BD5EB7" w:rsidRPr="00DE7A04" w:rsidRDefault="00BD5EB7" w:rsidP="007968AE">
            <w:pPr>
              <w:rPr>
                <w:rFonts w:cstheme="minorHAnsi"/>
              </w:rPr>
            </w:pPr>
            <w:r w:rsidRPr="00DE7A04">
              <w:rPr>
                <w:rFonts w:cstheme="minorHAnsi"/>
              </w:rPr>
              <w:t>N/A</w:t>
            </w:r>
          </w:p>
        </w:tc>
      </w:tr>
      <w:tr w:rsidR="00BD5EB7" w:rsidRPr="00DE7A04" w14:paraId="59920B77" w14:textId="77777777" w:rsidTr="009C118A">
        <w:trPr>
          <w:trHeight w:val="294"/>
        </w:trPr>
        <w:tc>
          <w:tcPr>
            <w:tcW w:w="2547" w:type="dxa"/>
          </w:tcPr>
          <w:p w14:paraId="07E0CB56" w14:textId="77777777" w:rsidR="00BD5EB7" w:rsidRPr="00DE7A04" w:rsidRDefault="00BD5EB7" w:rsidP="007968AE">
            <w:pPr>
              <w:rPr>
                <w:rFonts w:cstheme="minorHAnsi"/>
              </w:rPr>
            </w:pPr>
            <w:r w:rsidRPr="00DE7A04">
              <w:rPr>
                <w:rFonts w:cstheme="minorHAnsi"/>
              </w:rPr>
              <w:lastRenderedPageBreak/>
              <w:t>Range of Possible Values:</w:t>
            </w:r>
          </w:p>
        </w:tc>
        <w:tc>
          <w:tcPr>
            <w:tcW w:w="6917" w:type="dxa"/>
          </w:tcPr>
          <w:p w14:paraId="55E55245" w14:textId="77777777" w:rsidR="00BD5EB7" w:rsidRPr="00DE7A04" w:rsidRDefault="00BD5EB7" w:rsidP="007968AE">
            <w:pPr>
              <w:rPr>
                <w:rFonts w:cstheme="minorHAnsi"/>
              </w:rPr>
            </w:pPr>
            <w:r w:rsidRPr="00DE7A04">
              <w:rPr>
                <w:rFonts w:cstheme="minorHAnsi"/>
              </w:rPr>
              <w:t>Min/Max values</w:t>
            </w:r>
          </w:p>
        </w:tc>
      </w:tr>
      <w:tr w:rsidR="00BD5EB7" w:rsidRPr="00DE7A04" w14:paraId="28259EF2" w14:textId="77777777" w:rsidTr="009C118A">
        <w:trPr>
          <w:trHeight w:val="278"/>
        </w:trPr>
        <w:tc>
          <w:tcPr>
            <w:tcW w:w="2547" w:type="dxa"/>
          </w:tcPr>
          <w:p w14:paraId="52CEAB5F" w14:textId="77777777" w:rsidR="00BD5EB7" w:rsidRPr="00DE7A04" w:rsidRDefault="00BD5EB7" w:rsidP="007968AE">
            <w:pPr>
              <w:rPr>
                <w:rFonts w:cstheme="minorHAnsi"/>
              </w:rPr>
            </w:pPr>
            <w:r w:rsidRPr="00DE7A04">
              <w:rPr>
                <w:rFonts w:cstheme="minorHAnsi"/>
              </w:rPr>
              <w:t>Value Explanation:</w:t>
            </w:r>
          </w:p>
        </w:tc>
        <w:tc>
          <w:tcPr>
            <w:tcW w:w="6917" w:type="dxa"/>
          </w:tcPr>
          <w:p w14:paraId="5D913EDD" w14:textId="77777777" w:rsidR="00BD5EB7" w:rsidRPr="00DE7A04" w:rsidRDefault="00BD5EB7" w:rsidP="007968AE">
            <w:pPr>
              <w:rPr>
                <w:rFonts w:cstheme="minorHAnsi"/>
              </w:rPr>
            </w:pPr>
            <w:r w:rsidRPr="00DE7A04">
              <w:rPr>
                <w:rFonts w:cstheme="minorHAnsi"/>
              </w:rPr>
              <w:t>N/A</w:t>
            </w:r>
          </w:p>
        </w:tc>
      </w:tr>
      <w:tr w:rsidR="00BD5EB7" w:rsidRPr="00DE7A04" w14:paraId="0262EB0A" w14:textId="77777777" w:rsidTr="009C118A">
        <w:trPr>
          <w:trHeight w:val="278"/>
        </w:trPr>
        <w:tc>
          <w:tcPr>
            <w:tcW w:w="2547" w:type="dxa"/>
          </w:tcPr>
          <w:p w14:paraId="464F6AA7" w14:textId="77777777" w:rsidR="00BD5EB7" w:rsidRPr="00DE7A04" w:rsidRDefault="00BD5EB7" w:rsidP="007968AE">
            <w:pPr>
              <w:rPr>
                <w:rFonts w:cstheme="minorHAnsi"/>
              </w:rPr>
            </w:pPr>
            <w:r w:rsidRPr="00DE7A04">
              <w:rPr>
                <w:rFonts w:cstheme="minorHAnsi"/>
              </w:rPr>
              <w:t>Sources:</w:t>
            </w:r>
          </w:p>
        </w:tc>
        <w:tc>
          <w:tcPr>
            <w:tcW w:w="6917" w:type="dxa"/>
          </w:tcPr>
          <w:p w14:paraId="6FBB601B" w14:textId="77777777" w:rsidR="00BD5EB7" w:rsidRPr="00DE7A04" w:rsidRDefault="00BD5EB7" w:rsidP="007968AE">
            <w:pPr>
              <w:rPr>
                <w:rFonts w:cstheme="minorHAnsi"/>
              </w:rPr>
            </w:pPr>
            <w:r w:rsidRPr="00DE7A04">
              <w:rPr>
                <w:rFonts w:cstheme="minorHAnsi"/>
              </w:rPr>
              <w:t>Mobile banking</w:t>
            </w:r>
          </w:p>
        </w:tc>
      </w:tr>
      <w:tr w:rsidR="00BD5EB7" w:rsidRPr="00DE7A04" w14:paraId="06A407D0" w14:textId="77777777" w:rsidTr="009C118A">
        <w:trPr>
          <w:trHeight w:val="278"/>
        </w:trPr>
        <w:tc>
          <w:tcPr>
            <w:tcW w:w="2547" w:type="dxa"/>
          </w:tcPr>
          <w:p w14:paraId="27DFA298" w14:textId="77777777" w:rsidR="00BD5EB7" w:rsidRPr="00DE7A04" w:rsidRDefault="00BD5EB7" w:rsidP="007968AE">
            <w:pPr>
              <w:rPr>
                <w:rFonts w:cstheme="minorHAnsi"/>
              </w:rPr>
            </w:pPr>
            <w:r w:rsidRPr="00DE7A04">
              <w:rPr>
                <w:rFonts w:cstheme="minorHAnsi"/>
              </w:rPr>
              <w:t>Security/privacy Constraints:</w:t>
            </w:r>
          </w:p>
        </w:tc>
        <w:tc>
          <w:tcPr>
            <w:tcW w:w="6917" w:type="dxa"/>
          </w:tcPr>
          <w:p w14:paraId="496D7165" w14:textId="77777777" w:rsidR="00BD5EB7" w:rsidRPr="00DE7A04" w:rsidRDefault="00BD5EB7" w:rsidP="007968AE">
            <w:pPr>
              <w:rPr>
                <w:rFonts w:cstheme="minorHAnsi"/>
              </w:rPr>
            </w:pPr>
            <w:r w:rsidRPr="00DE7A04">
              <w:rPr>
                <w:rFonts w:cstheme="minorHAnsi"/>
              </w:rPr>
              <w:t>N/A</w:t>
            </w:r>
          </w:p>
        </w:tc>
      </w:tr>
    </w:tbl>
    <w:p w14:paraId="7A57C5DB" w14:textId="77777777" w:rsidR="009C118A" w:rsidRPr="00DE7A04" w:rsidRDefault="009C118A" w:rsidP="00BD5EB7">
      <w:pPr>
        <w:spacing w:after="0"/>
        <w:rPr>
          <w:rFonts w:cstheme="minorHAnsi"/>
          <w:b/>
          <w:bCs/>
        </w:rPr>
      </w:pPr>
    </w:p>
    <w:p w14:paraId="03CDED2C" w14:textId="00EF608E" w:rsidR="00BD5EB7" w:rsidRPr="00DE7A04" w:rsidRDefault="00BD5EB7" w:rsidP="00BD5EB7">
      <w:pPr>
        <w:spacing w:after="0"/>
        <w:rPr>
          <w:rFonts w:cstheme="minorHAnsi"/>
          <w:b/>
          <w:bCs/>
        </w:rPr>
      </w:pPr>
      <w:r w:rsidRPr="00DE7A04">
        <w:rPr>
          <w:rFonts w:cstheme="minorHAnsi"/>
          <w:b/>
          <w:bCs/>
        </w:rPr>
        <w:t>VPI.VPI</w:t>
      </w:r>
    </w:p>
    <w:tbl>
      <w:tblPr>
        <w:tblStyle w:val="TableGrid"/>
        <w:tblW w:w="9524" w:type="dxa"/>
        <w:tblLook w:val="04A0" w:firstRow="1" w:lastRow="0" w:firstColumn="1" w:lastColumn="0" w:noHBand="0" w:noVBand="1"/>
      </w:tblPr>
      <w:tblGrid>
        <w:gridCol w:w="2547"/>
        <w:gridCol w:w="6977"/>
      </w:tblGrid>
      <w:tr w:rsidR="00BD5EB7" w:rsidRPr="00DE7A04" w14:paraId="7B78A50F" w14:textId="77777777" w:rsidTr="009C118A">
        <w:trPr>
          <w:trHeight w:val="287"/>
        </w:trPr>
        <w:tc>
          <w:tcPr>
            <w:tcW w:w="2547" w:type="dxa"/>
          </w:tcPr>
          <w:p w14:paraId="0E107699" w14:textId="77777777" w:rsidR="00BD5EB7" w:rsidRPr="00DE7A04" w:rsidRDefault="00BD5EB7" w:rsidP="007968AE">
            <w:pPr>
              <w:rPr>
                <w:rFonts w:cstheme="minorHAnsi"/>
              </w:rPr>
            </w:pPr>
            <w:r w:rsidRPr="00DE7A04">
              <w:rPr>
                <w:rFonts w:cstheme="minorHAnsi"/>
              </w:rPr>
              <w:t>Field Name:</w:t>
            </w:r>
          </w:p>
        </w:tc>
        <w:tc>
          <w:tcPr>
            <w:tcW w:w="6977" w:type="dxa"/>
          </w:tcPr>
          <w:p w14:paraId="28A2753E" w14:textId="77777777" w:rsidR="00BD5EB7" w:rsidRPr="00DE7A04" w:rsidRDefault="00BD5EB7" w:rsidP="007968AE">
            <w:pPr>
              <w:rPr>
                <w:rFonts w:cstheme="minorHAnsi"/>
              </w:rPr>
            </w:pPr>
            <w:r w:rsidRPr="00DE7A04">
              <w:rPr>
                <w:rFonts w:cstheme="minorHAnsi"/>
              </w:rPr>
              <w:t>VPI</w:t>
            </w:r>
          </w:p>
        </w:tc>
      </w:tr>
      <w:tr w:rsidR="00BD5EB7" w:rsidRPr="00DE7A04" w14:paraId="1B349D59" w14:textId="77777777" w:rsidTr="009C118A">
        <w:trPr>
          <w:trHeight w:val="287"/>
        </w:trPr>
        <w:tc>
          <w:tcPr>
            <w:tcW w:w="2547" w:type="dxa"/>
          </w:tcPr>
          <w:p w14:paraId="5E6132F9" w14:textId="77777777" w:rsidR="00BD5EB7" w:rsidRPr="00DE7A04" w:rsidRDefault="00BD5EB7" w:rsidP="007968AE">
            <w:pPr>
              <w:rPr>
                <w:rFonts w:cstheme="minorHAnsi"/>
              </w:rPr>
            </w:pPr>
            <w:r w:rsidRPr="00DE7A04">
              <w:rPr>
                <w:rFonts w:cstheme="minorHAnsi"/>
              </w:rPr>
              <w:t>DataType</w:t>
            </w:r>
          </w:p>
        </w:tc>
        <w:tc>
          <w:tcPr>
            <w:tcW w:w="6977" w:type="dxa"/>
          </w:tcPr>
          <w:p w14:paraId="51ED647B" w14:textId="77777777" w:rsidR="00BD5EB7" w:rsidRPr="00DE7A04" w:rsidRDefault="00BD5EB7" w:rsidP="007968AE">
            <w:pPr>
              <w:rPr>
                <w:rFonts w:cstheme="minorHAnsi"/>
              </w:rPr>
            </w:pPr>
            <w:r w:rsidRPr="00DE7A04">
              <w:rPr>
                <w:rFonts w:cstheme="minorHAnsi"/>
              </w:rPr>
              <w:t>VarChar</w:t>
            </w:r>
          </w:p>
        </w:tc>
      </w:tr>
      <w:tr w:rsidR="00BD5EB7" w:rsidRPr="00DE7A04" w14:paraId="67366C72" w14:textId="77777777" w:rsidTr="009C118A">
        <w:trPr>
          <w:trHeight w:val="271"/>
        </w:trPr>
        <w:tc>
          <w:tcPr>
            <w:tcW w:w="2547" w:type="dxa"/>
          </w:tcPr>
          <w:p w14:paraId="4C8530EE" w14:textId="77777777" w:rsidR="00BD5EB7" w:rsidRPr="00DE7A04" w:rsidRDefault="00BD5EB7" w:rsidP="007968AE">
            <w:pPr>
              <w:rPr>
                <w:rFonts w:cstheme="minorHAnsi"/>
              </w:rPr>
            </w:pPr>
            <w:r w:rsidRPr="00DE7A04">
              <w:rPr>
                <w:rFonts w:cstheme="minorHAnsi"/>
              </w:rPr>
              <w:t>Length:</w:t>
            </w:r>
          </w:p>
        </w:tc>
        <w:tc>
          <w:tcPr>
            <w:tcW w:w="6977" w:type="dxa"/>
          </w:tcPr>
          <w:p w14:paraId="2CB2ECE2" w14:textId="77777777" w:rsidR="00BD5EB7" w:rsidRPr="00DE7A04" w:rsidRDefault="00BD5EB7" w:rsidP="007968AE">
            <w:pPr>
              <w:rPr>
                <w:rFonts w:cstheme="minorHAnsi"/>
              </w:rPr>
            </w:pPr>
            <w:r w:rsidRPr="00DE7A04">
              <w:rPr>
                <w:rFonts w:cstheme="minorHAnsi"/>
              </w:rPr>
              <w:t>30</w:t>
            </w:r>
          </w:p>
        </w:tc>
      </w:tr>
      <w:tr w:rsidR="00BD5EB7" w:rsidRPr="00DE7A04" w14:paraId="76A57307" w14:textId="77777777" w:rsidTr="009C118A">
        <w:trPr>
          <w:trHeight w:val="287"/>
        </w:trPr>
        <w:tc>
          <w:tcPr>
            <w:tcW w:w="2547" w:type="dxa"/>
          </w:tcPr>
          <w:p w14:paraId="2DEB4328" w14:textId="77777777" w:rsidR="00BD5EB7" w:rsidRPr="00DE7A04" w:rsidRDefault="00BD5EB7" w:rsidP="007968AE">
            <w:pPr>
              <w:rPr>
                <w:rFonts w:cstheme="minorHAnsi"/>
              </w:rPr>
            </w:pPr>
            <w:r w:rsidRPr="00DE7A04">
              <w:rPr>
                <w:rFonts w:cstheme="minorHAnsi"/>
              </w:rPr>
              <w:t>Purpose:</w:t>
            </w:r>
          </w:p>
        </w:tc>
        <w:tc>
          <w:tcPr>
            <w:tcW w:w="6977" w:type="dxa"/>
          </w:tcPr>
          <w:p w14:paraId="357C2508" w14:textId="77777777" w:rsidR="00BD5EB7" w:rsidRPr="00DE7A04" w:rsidRDefault="00BD5EB7" w:rsidP="007968AE">
            <w:pPr>
              <w:rPr>
                <w:rFonts w:cstheme="minorHAnsi"/>
              </w:rPr>
            </w:pPr>
            <w:r w:rsidRPr="00DE7A04">
              <w:rPr>
                <w:rFonts w:cstheme="minorHAnsi"/>
              </w:rPr>
              <w:t>A virtual Payment identifier is assigned to each account chosen by the customer</w:t>
            </w:r>
          </w:p>
        </w:tc>
      </w:tr>
      <w:tr w:rsidR="00BD5EB7" w:rsidRPr="00DE7A04" w14:paraId="3274FB35" w14:textId="77777777" w:rsidTr="009C118A">
        <w:trPr>
          <w:trHeight w:val="271"/>
        </w:trPr>
        <w:tc>
          <w:tcPr>
            <w:tcW w:w="2547" w:type="dxa"/>
          </w:tcPr>
          <w:p w14:paraId="443ACC8D" w14:textId="77777777" w:rsidR="00BD5EB7" w:rsidRPr="00DE7A04" w:rsidRDefault="00BD5EB7" w:rsidP="007968AE">
            <w:pPr>
              <w:rPr>
                <w:rFonts w:cstheme="minorHAnsi"/>
              </w:rPr>
            </w:pPr>
            <w:r w:rsidRPr="00DE7A04">
              <w:rPr>
                <w:rFonts w:cstheme="minorHAnsi"/>
              </w:rPr>
              <w:t>Unit Type:</w:t>
            </w:r>
          </w:p>
        </w:tc>
        <w:tc>
          <w:tcPr>
            <w:tcW w:w="6977" w:type="dxa"/>
          </w:tcPr>
          <w:p w14:paraId="1EC6248D" w14:textId="77777777" w:rsidR="00BD5EB7" w:rsidRPr="00DE7A04" w:rsidRDefault="00BD5EB7" w:rsidP="007968AE">
            <w:pPr>
              <w:rPr>
                <w:rFonts w:cstheme="minorHAnsi"/>
              </w:rPr>
            </w:pPr>
            <w:r w:rsidRPr="00DE7A04">
              <w:rPr>
                <w:rFonts w:cstheme="minorHAnsi"/>
              </w:rPr>
              <w:t>N/A</w:t>
            </w:r>
          </w:p>
        </w:tc>
      </w:tr>
      <w:tr w:rsidR="00BD5EB7" w:rsidRPr="00DE7A04" w14:paraId="066C012F" w14:textId="77777777" w:rsidTr="009C118A">
        <w:trPr>
          <w:trHeight w:val="287"/>
        </w:trPr>
        <w:tc>
          <w:tcPr>
            <w:tcW w:w="2547" w:type="dxa"/>
          </w:tcPr>
          <w:p w14:paraId="4CD5ECC1" w14:textId="77777777" w:rsidR="00BD5EB7" w:rsidRPr="00DE7A04" w:rsidRDefault="00BD5EB7" w:rsidP="007968AE">
            <w:pPr>
              <w:rPr>
                <w:rFonts w:cstheme="minorHAnsi"/>
              </w:rPr>
            </w:pPr>
            <w:r w:rsidRPr="00DE7A04">
              <w:rPr>
                <w:rFonts w:cstheme="minorHAnsi"/>
              </w:rPr>
              <w:t>Range of Possible Values:</w:t>
            </w:r>
          </w:p>
        </w:tc>
        <w:tc>
          <w:tcPr>
            <w:tcW w:w="6977" w:type="dxa"/>
          </w:tcPr>
          <w:p w14:paraId="45E89369" w14:textId="77777777" w:rsidR="00BD5EB7" w:rsidRPr="00DE7A04" w:rsidRDefault="00BD5EB7" w:rsidP="007968AE">
            <w:pPr>
              <w:rPr>
                <w:rFonts w:cstheme="minorHAnsi"/>
              </w:rPr>
            </w:pPr>
            <w:r w:rsidRPr="00DE7A04">
              <w:rPr>
                <w:rFonts w:cstheme="minorHAnsi"/>
              </w:rPr>
              <w:t>Min/Max values</w:t>
            </w:r>
          </w:p>
        </w:tc>
      </w:tr>
      <w:tr w:rsidR="00BD5EB7" w:rsidRPr="00DE7A04" w14:paraId="605397F3" w14:textId="77777777" w:rsidTr="009C118A">
        <w:trPr>
          <w:trHeight w:val="271"/>
        </w:trPr>
        <w:tc>
          <w:tcPr>
            <w:tcW w:w="2547" w:type="dxa"/>
          </w:tcPr>
          <w:p w14:paraId="787619F9" w14:textId="77777777" w:rsidR="00BD5EB7" w:rsidRPr="00DE7A04" w:rsidRDefault="00BD5EB7" w:rsidP="007968AE">
            <w:pPr>
              <w:rPr>
                <w:rFonts w:cstheme="minorHAnsi"/>
              </w:rPr>
            </w:pPr>
            <w:r w:rsidRPr="00DE7A04">
              <w:rPr>
                <w:rFonts w:cstheme="minorHAnsi"/>
              </w:rPr>
              <w:t>Value Explanation:</w:t>
            </w:r>
          </w:p>
        </w:tc>
        <w:tc>
          <w:tcPr>
            <w:tcW w:w="6977" w:type="dxa"/>
          </w:tcPr>
          <w:p w14:paraId="65CF649C" w14:textId="77777777" w:rsidR="00BD5EB7" w:rsidRPr="00DE7A04" w:rsidRDefault="00BD5EB7" w:rsidP="007968AE">
            <w:pPr>
              <w:rPr>
                <w:rFonts w:cstheme="minorHAnsi"/>
              </w:rPr>
            </w:pPr>
            <w:r w:rsidRPr="00DE7A04">
              <w:rPr>
                <w:rFonts w:cstheme="minorHAnsi"/>
              </w:rPr>
              <w:t>N/A</w:t>
            </w:r>
          </w:p>
        </w:tc>
      </w:tr>
      <w:tr w:rsidR="00BD5EB7" w:rsidRPr="00DE7A04" w14:paraId="38ADD5B6" w14:textId="77777777" w:rsidTr="009C118A">
        <w:trPr>
          <w:trHeight w:val="271"/>
        </w:trPr>
        <w:tc>
          <w:tcPr>
            <w:tcW w:w="2547" w:type="dxa"/>
          </w:tcPr>
          <w:p w14:paraId="01F938F9" w14:textId="77777777" w:rsidR="00BD5EB7" w:rsidRPr="00DE7A04" w:rsidRDefault="00BD5EB7" w:rsidP="007968AE">
            <w:pPr>
              <w:rPr>
                <w:rFonts w:cstheme="minorHAnsi"/>
              </w:rPr>
            </w:pPr>
            <w:r w:rsidRPr="00DE7A04">
              <w:rPr>
                <w:rFonts w:cstheme="minorHAnsi"/>
              </w:rPr>
              <w:t>Sources:</w:t>
            </w:r>
          </w:p>
        </w:tc>
        <w:tc>
          <w:tcPr>
            <w:tcW w:w="6977" w:type="dxa"/>
          </w:tcPr>
          <w:p w14:paraId="510B46F4" w14:textId="77777777" w:rsidR="00BD5EB7" w:rsidRPr="00DE7A04" w:rsidRDefault="00BD5EB7" w:rsidP="007968AE">
            <w:pPr>
              <w:rPr>
                <w:rFonts w:cstheme="minorHAnsi"/>
              </w:rPr>
            </w:pPr>
            <w:r w:rsidRPr="00DE7A04">
              <w:rPr>
                <w:rFonts w:cstheme="minorHAnsi"/>
              </w:rPr>
              <w:t>Mobile banking</w:t>
            </w:r>
          </w:p>
        </w:tc>
      </w:tr>
      <w:tr w:rsidR="00BD5EB7" w:rsidRPr="00DE7A04" w14:paraId="387CF302" w14:textId="77777777" w:rsidTr="009C118A">
        <w:trPr>
          <w:trHeight w:val="271"/>
        </w:trPr>
        <w:tc>
          <w:tcPr>
            <w:tcW w:w="2547" w:type="dxa"/>
          </w:tcPr>
          <w:p w14:paraId="7FEC7424" w14:textId="77777777" w:rsidR="00BD5EB7" w:rsidRPr="00DE7A04" w:rsidRDefault="00BD5EB7" w:rsidP="007968AE">
            <w:pPr>
              <w:rPr>
                <w:rFonts w:cstheme="minorHAnsi"/>
              </w:rPr>
            </w:pPr>
            <w:r w:rsidRPr="00DE7A04">
              <w:rPr>
                <w:rFonts w:cstheme="minorHAnsi"/>
              </w:rPr>
              <w:t>Security/privacy Constraints:</w:t>
            </w:r>
          </w:p>
        </w:tc>
        <w:tc>
          <w:tcPr>
            <w:tcW w:w="6977" w:type="dxa"/>
          </w:tcPr>
          <w:p w14:paraId="2D307ECB" w14:textId="77777777" w:rsidR="00BD5EB7" w:rsidRPr="00DE7A04" w:rsidRDefault="00BD5EB7" w:rsidP="007968AE">
            <w:pPr>
              <w:rPr>
                <w:rFonts w:cstheme="minorHAnsi"/>
              </w:rPr>
            </w:pPr>
            <w:r w:rsidRPr="00DE7A04">
              <w:rPr>
                <w:rFonts w:cstheme="minorHAnsi"/>
              </w:rPr>
              <w:t>N/A</w:t>
            </w:r>
          </w:p>
        </w:tc>
      </w:tr>
    </w:tbl>
    <w:p w14:paraId="41EDB9B6" w14:textId="77777777" w:rsidR="00F64303" w:rsidRPr="00DE7A04" w:rsidRDefault="00F64303" w:rsidP="00BD5EB7">
      <w:pPr>
        <w:spacing w:after="0"/>
        <w:rPr>
          <w:rFonts w:cstheme="minorHAnsi"/>
          <w:b/>
          <w:bCs/>
        </w:rPr>
      </w:pPr>
    </w:p>
    <w:p w14:paraId="4A42B782" w14:textId="7FF700FC" w:rsidR="00BD5EB7" w:rsidRPr="00DE7A04" w:rsidRDefault="00BD5EB7" w:rsidP="00BD5EB7">
      <w:pPr>
        <w:spacing w:after="0"/>
        <w:rPr>
          <w:rFonts w:cstheme="minorHAnsi"/>
          <w:b/>
          <w:bCs/>
        </w:rPr>
      </w:pPr>
      <w:r w:rsidRPr="00DE7A04">
        <w:rPr>
          <w:rFonts w:cstheme="minorHAnsi"/>
          <w:b/>
          <w:bCs/>
        </w:rPr>
        <w:t>VPI.DateCreated</w:t>
      </w:r>
    </w:p>
    <w:tbl>
      <w:tblPr>
        <w:tblStyle w:val="TableGrid"/>
        <w:tblW w:w="9045" w:type="dxa"/>
        <w:tblLook w:val="04A0" w:firstRow="1" w:lastRow="0" w:firstColumn="1" w:lastColumn="0" w:noHBand="0" w:noVBand="1"/>
      </w:tblPr>
      <w:tblGrid>
        <w:gridCol w:w="2839"/>
        <w:gridCol w:w="6206"/>
      </w:tblGrid>
      <w:tr w:rsidR="00BD5EB7" w:rsidRPr="00DE7A04" w14:paraId="30901DA3" w14:textId="77777777" w:rsidTr="007968AE">
        <w:trPr>
          <w:trHeight w:val="281"/>
        </w:trPr>
        <w:tc>
          <w:tcPr>
            <w:tcW w:w="2839" w:type="dxa"/>
          </w:tcPr>
          <w:p w14:paraId="7C86E305" w14:textId="77777777" w:rsidR="00BD5EB7" w:rsidRPr="00DE7A04" w:rsidRDefault="00BD5EB7" w:rsidP="007968AE">
            <w:pPr>
              <w:rPr>
                <w:rFonts w:cstheme="minorHAnsi"/>
              </w:rPr>
            </w:pPr>
            <w:r w:rsidRPr="00DE7A04">
              <w:rPr>
                <w:rFonts w:cstheme="minorHAnsi"/>
              </w:rPr>
              <w:t>Field Name:</w:t>
            </w:r>
          </w:p>
        </w:tc>
        <w:tc>
          <w:tcPr>
            <w:tcW w:w="6206" w:type="dxa"/>
          </w:tcPr>
          <w:p w14:paraId="5DC02D20" w14:textId="77777777" w:rsidR="00BD5EB7" w:rsidRPr="00DE7A04" w:rsidRDefault="00BD5EB7" w:rsidP="007968AE">
            <w:pPr>
              <w:rPr>
                <w:rFonts w:cstheme="minorHAnsi"/>
              </w:rPr>
            </w:pPr>
            <w:r w:rsidRPr="00DE7A04">
              <w:rPr>
                <w:rStyle w:val="normaltextrun"/>
                <w:rFonts w:cstheme="minorHAnsi"/>
              </w:rPr>
              <w:t>DateCreated</w:t>
            </w:r>
            <w:r w:rsidRPr="00DE7A04">
              <w:rPr>
                <w:rStyle w:val="eop"/>
                <w:rFonts w:cstheme="minorHAnsi"/>
              </w:rPr>
              <w:t> </w:t>
            </w:r>
          </w:p>
        </w:tc>
      </w:tr>
      <w:tr w:rsidR="00BD5EB7" w:rsidRPr="00DE7A04" w14:paraId="73E18046" w14:textId="77777777" w:rsidTr="007968AE">
        <w:trPr>
          <w:trHeight w:val="281"/>
        </w:trPr>
        <w:tc>
          <w:tcPr>
            <w:tcW w:w="2839" w:type="dxa"/>
          </w:tcPr>
          <w:p w14:paraId="23CDB71B" w14:textId="77777777" w:rsidR="00BD5EB7" w:rsidRPr="00DE7A04" w:rsidRDefault="00BD5EB7" w:rsidP="007968AE">
            <w:pPr>
              <w:rPr>
                <w:rFonts w:cstheme="minorHAnsi"/>
              </w:rPr>
            </w:pPr>
            <w:r w:rsidRPr="00DE7A04">
              <w:rPr>
                <w:rFonts w:cstheme="minorHAnsi"/>
              </w:rPr>
              <w:t>DataType</w:t>
            </w:r>
          </w:p>
        </w:tc>
        <w:tc>
          <w:tcPr>
            <w:tcW w:w="6206" w:type="dxa"/>
          </w:tcPr>
          <w:p w14:paraId="25F645D3" w14:textId="77777777" w:rsidR="00BD5EB7" w:rsidRPr="00DE7A04" w:rsidRDefault="00BD5EB7" w:rsidP="007968AE">
            <w:pPr>
              <w:rPr>
                <w:rFonts w:cstheme="minorHAnsi"/>
              </w:rPr>
            </w:pPr>
            <w:r w:rsidRPr="00DE7A04">
              <w:rPr>
                <w:rFonts w:cstheme="minorHAnsi"/>
              </w:rPr>
              <w:t>DateTime</w:t>
            </w:r>
          </w:p>
        </w:tc>
      </w:tr>
      <w:tr w:rsidR="00BD5EB7" w:rsidRPr="00DE7A04" w14:paraId="7231B1FD" w14:textId="77777777" w:rsidTr="007968AE">
        <w:trPr>
          <w:trHeight w:val="266"/>
        </w:trPr>
        <w:tc>
          <w:tcPr>
            <w:tcW w:w="2839" w:type="dxa"/>
          </w:tcPr>
          <w:p w14:paraId="2D02E85B" w14:textId="77777777" w:rsidR="00BD5EB7" w:rsidRPr="00DE7A04" w:rsidRDefault="00BD5EB7" w:rsidP="007968AE">
            <w:pPr>
              <w:rPr>
                <w:rFonts w:cstheme="minorHAnsi"/>
              </w:rPr>
            </w:pPr>
            <w:r w:rsidRPr="00DE7A04">
              <w:rPr>
                <w:rFonts w:cstheme="minorHAnsi"/>
              </w:rPr>
              <w:t>Length:</w:t>
            </w:r>
          </w:p>
        </w:tc>
        <w:tc>
          <w:tcPr>
            <w:tcW w:w="6206" w:type="dxa"/>
          </w:tcPr>
          <w:p w14:paraId="6398A653" w14:textId="77777777" w:rsidR="00BD5EB7" w:rsidRPr="00DE7A04" w:rsidRDefault="00BD5EB7" w:rsidP="007968AE">
            <w:pPr>
              <w:rPr>
                <w:rFonts w:cstheme="minorHAnsi"/>
              </w:rPr>
            </w:pPr>
            <w:r w:rsidRPr="00DE7A04">
              <w:rPr>
                <w:rFonts w:cstheme="minorHAnsi"/>
              </w:rPr>
              <w:t>N/A</w:t>
            </w:r>
          </w:p>
        </w:tc>
      </w:tr>
      <w:tr w:rsidR="00BD5EB7" w:rsidRPr="00DE7A04" w14:paraId="76B139DD" w14:textId="77777777" w:rsidTr="007968AE">
        <w:trPr>
          <w:trHeight w:val="281"/>
        </w:trPr>
        <w:tc>
          <w:tcPr>
            <w:tcW w:w="2839" w:type="dxa"/>
          </w:tcPr>
          <w:p w14:paraId="77863011" w14:textId="77777777" w:rsidR="00BD5EB7" w:rsidRPr="00DE7A04" w:rsidRDefault="00BD5EB7" w:rsidP="007968AE">
            <w:pPr>
              <w:rPr>
                <w:rFonts w:cstheme="minorHAnsi"/>
              </w:rPr>
            </w:pPr>
            <w:r w:rsidRPr="00DE7A04">
              <w:rPr>
                <w:rFonts w:cstheme="minorHAnsi"/>
              </w:rPr>
              <w:t>Purpose:</w:t>
            </w:r>
          </w:p>
        </w:tc>
        <w:tc>
          <w:tcPr>
            <w:tcW w:w="6206" w:type="dxa"/>
          </w:tcPr>
          <w:p w14:paraId="71EEF170" w14:textId="77777777" w:rsidR="00BD5EB7" w:rsidRPr="00DE7A04" w:rsidRDefault="00BD5EB7" w:rsidP="007968AE">
            <w:pPr>
              <w:rPr>
                <w:rFonts w:cstheme="minorHAnsi"/>
              </w:rPr>
            </w:pPr>
            <w:r w:rsidRPr="00DE7A04">
              <w:rPr>
                <w:rFonts w:cstheme="minorHAnsi"/>
              </w:rPr>
              <w:t>The timestamp at the time the customer was registered</w:t>
            </w:r>
          </w:p>
        </w:tc>
      </w:tr>
      <w:tr w:rsidR="00BD5EB7" w:rsidRPr="00DE7A04" w14:paraId="4A7626FB" w14:textId="77777777" w:rsidTr="007968AE">
        <w:trPr>
          <w:trHeight w:val="266"/>
        </w:trPr>
        <w:tc>
          <w:tcPr>
            <w:tcW w:w="2839" w:type="dxa"/>
          </w:tcPr>
          <w:p w14:paraId="0805CDF2" w14:textId="77777777" w:rsidR="00BD5EB7" w:rsidRPr="00DE7A04" w:rsidRDefault="00BD5EB7" w:rsidP="007968AE">
            <w:pPr>
              <w:rPr>
                <w:rFonts w:cstheme="minorHAnsi"/>
              </w:rPr>
            </w:pPr>
            <w:r w:rsidRPr="00DE7A04">
              <w:rPr>
                <w:rFonts w:cstheme="minorHAnsi"/>
              </w:rPr>
              <w:t>Unit Type:</w:t>
            </w:r>
          </w:p>
        </w:tc>
        <w:tc>
          <w:tcPr>
            <w:tcW w:w="6206" w:type="dxa"/>
          </w:tcPr>
          <w:p w14:paraId="61BA7DBA" w14:textId="77777777" w:rsidR="00BD5EB7" w:rsidRPr="00DE7A04" w:rsidRDefault="00BD5EB7" w:rsidP="007968AE">
            <w:pPr>
              <w:rPr>
                <w:rFonts w:cstheme="minorHAnsi"/>
              </w:rPr>
            </w:pPr>
            <w:r w:rsidRPr="00DE7A04">
              <w:rPr>
                <w:rFonts w:cstheme="minorHAnsi"/>
              </w:rPr>
              <w:t>N/A</w:t>
            </w:r>
          </w:p>
        </w:tc>
      </w:tr>
      <w:tr w:rsidR="00BD5EB7" w:rsidRPr="00DE7A04" w14:paraId="27180C06" w14:textId="77777777" w:rsidTr="007968AE">
        <w:trPr>
          <w:trHeight w:val="281"/>
        </w:trPr>
        <w:tc>
          <w:tcPr>
            <w:tcW w:w="2839" w:type="dxa"/>
          </w:tcPr>
          <w:p w14:paraId="31C23FEE"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041B51A6" w14:textId="77777777" w:rsidR="00BD5EB7" w:rsidRPr="00DE7A04" w:rsidRDefault="00BD5EB7" w:rsidP="007968AE">
            <w:pPr>
              <w:rPr>
                <w:rFonts w:cstheme="minorHAnsi"/>
              </w:rPr>
            </w:pPr>
            <w:r w:rsidRPr="00DE7A04">
              <w:rPr>
                <w:rFonts w:cstheme="minorHAnsi"/>
              </w:rPr>
              <w:t>N/A</w:t>
            </w:r>
          </w:p>
        </w:tc>
      </w:tr>
      <w:tr w:rsidR="00BD5EB7" w:rsidRPr="00DE7A04" w14:paraId="4DD07DEC" w14:textId="77777777" w:rsidTr="007968AE">
        <w:trPr>
          <w:trHeight w:val="266"/>
        </w:trPr>
        <w:tc>
          <w:tcPr>
            <w:tcW w:w="2839" w:type="dxa"/>
          </w:tcPr>
          <w:p w14:paraId="6091F6ED" w14:textId="77777777" w:rsidR="00BD5EB7" w:rsidRPr="00DE7A04" w:rsidRDefault="00BD5EB7" w:rsidP="007968AE">
            <w:pPr>
              <w:rPr>
                <w:rFonts w:cstheme="minorHAnsi"/>
              </w:rPr>
            </w:pPr>
            <w:r w:rsidRPr="00DE7A04">
              <w:rPr>
                <w:rFonts w:cstheme="minorHAnsi"/>
              </w:rPr>
              <w:t>Value Explanation:</w:t>
            </w:r>
          </w:p>
        </w:tc>
        <w:tc>
          <w:tcPr>
            <w:tcW w:w="6206" w:type="dxa"/>
          </w:tcPr>
          <w:p w14:paraId="5ABADD81" w14:textId="77777777" w:rsidR="00BD5EB7" w:rsidRPr="00DE7A04" w:rsidRDefault="00BD5EB7" w:rsidP="007968AE">
            <w:pPr>
              <w:rPr>
                <w:rFonts w:cstheme="minorHAnsi"/>
              </w:rPr>
            </w:pPr>
            <w:r w:rsidRPr="00DE7A04">
              <w:rPr>
                <w:rFonts w:cstheme="minorHAnsi"/>
              </w:rPr>
              <w:t>N/A</w:t>
            </w:r>
          </w:p>
        </w:tc>
      </w:tr>
      <w:tr w:rsidR="00BD5EB7" w:rsidRPr="00DE7A04" w14:paraId="63DE32F2" w14:textId="77777777" w:rsidTr="007968AE">
        <w:trPr>
          <w:trHeight w:val="266"/>
        </w:trPr>
        <w:tc>
          <w:tcPr>
            <w:tcW w:w="2839" w:type="dxa"/>
          </w:tcPr>
          <w:p w14:paraId="527B9B54" w14:textId="77777777" w:rsidR="00BD5EB7" w:rsidRPr="00DE7A04" w:rsidRDefault="00BD5EB7" w:rsidP="007968AE">
            <w:pPr>
              <w:rPr>
                <w:rFonts w:cstheme="minorHAnsi"/>
              </w:rPr>
            </w:pPr>
            <w:r w:rsidRPr="00DE7A04">
              <w:rPr>
                <w:rFonts w:cstheme="minorHAnsi"/>
              </w:rPr>
              <w:t>Sources:</w:t>
            </w:r>
          </w:p>
        </w:tc>
        <w:tc>
          <w:tcPr>
            <w:tcW w:w="6206" w:type="dxa"/>
          </w:tcPr>
          <w:p w14:paraId="6B02C220" w14:textId="77777777" w:rsidR="00BD5EB7" w:rsidRPr="00DE7A04" w:rsidRDefault="00BD5EB7" w:rsidP="007968AE">
            <w:pPr>
              <w:rPr>
                <w:rFonts w:cstheme="minorHAnsi"/>
              </w:rPr>
            </w:pPr>
            <w:r w:rsidRPr="00DE7A04">
              <w:rPr>
                <w:rFonts w:cstheme="minorHAnsi"/>
              </w:rPr>
              <w:t>System generated</w:t>
            </w:r>
          </w:p>
        </w:tc>
      </w:tr>
      <w:tr w:rsidR="00BD5EB7" w:rsidRPr="00DE7A04" w14:paraId="1CF5AF89" w14:textId="77777777" w:rsidTr="007968AE">
        <w:trPr>
          <w:trHeight w:val="266"/>
        </w:trPr>
        <w:tc>
          <w:tcPr>
            <w:tcW w:w="2839" w:type="dxa"/>
          </w:tcPr>
          <w:p w14:paraId="5E55485A"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08C587C1" w14:textId="77777777" w:rsidR="00BD5EB7" w:rsidRPr="00DE7A04" w:rsidRDefault="00BD5EB7" w:rsidP="007968AE">
            <w:pPr>
              <w:rPr>
                <w:rFonts w:cstheme="minorHAnsi"/>
              </w:rPr>
            </w:pPr>
            <w:r w:rsidRPr="00DE7A04">
              <w:rPr>
                <w:rFonts w:cstheme="minorHAnsi"/>
              </w:rPr>
              <w:t>N/A</w:t>
            </w:r>
          </w:p>
        </w:tc>
      </w:tr>
    </w:tbl>
    <w:p w14:paraId="19794538" w14:textId="77777777" w:rsidR="00BD5EB7" w:rsidRPr="00DE7A04" w:rsidRDefault="00BD5EB7" w:rsidP="00BD5EB7">
      <w:pPr>
        <w:rPr>
          <w:rFonts w:cstheme="minorHAnsi"/>
        </w:rPr>
      </w:pPr>
    </w:p>
    <w:tbl>
      <w:tblPr>
        <w:tblStyle w:val="GridTable4"/>
        <w:tblW w:w="0" w:type="auto"/>
        <w:tblLook w:val="04A0" w:firstRow="1" w:lastRow="0" w:firstColumn="1" w:lastColumn="0" w:noHBand="0" w:noVBand="1"/>
      </w:tblPr>
      <w:tblGrid>
        <w:gridCol w:w="2830"/>
        <w:gridCol w:w="2835"/>
      </w:tblGrid>
      <w:tr w:rsidR="00BD5EB7" w:rsidRPr="00DE7A04" w14:paraId="185EDB55" w14:textId="77777777" w:rsidTr="007968A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65" w:type="dxa"/>
            <w:gridSpan w:val="2"/>
          </w:tcPr>
          <w:p w14:paraId="5C6135EE" w14:textId="77777777" w:rsidR="00BD5EB7" w:rsidRPr="00DE7A04" w:rsidRDefault="00BD5EB7" w:rsidP="007968AE">
            <w:pPr>
              <w:pStyle w:val="paragraph"/>
              <w:spacing w:before="0" w:beforeAutospacing="0" w:after="0" w:afterAutospacing="0"/>
              <w:textAlignment w:val="baseline"/>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 xml:space="preserve">Transaction </w:t>
            </w:r>
            <w:r w:rsidRPr="00DE7A04">
              <w:rPr>
                <w:rStyle w:val="normaltextrun"/>
                <w:rFonts w:asciiTheme="minorHAnsi" w:hAnsiTheme="minorHAnsi" w:cstheme="minorHAnsi"/>
                <w:lang w:val="en-US"/>
              </w:rPr>
              <w:t>Table</w:t>
            </w:r>
          </w:p>
        </w:tc>
      </w:tr>
      <w:tr w:rsidR="00BD5EB7" w:rsidRPr="00DE7A04" w14:paraId="5E4659B7" w14:textId="77777777" w:rsidTr="007968AE">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830" w:type="dxa"/>
          </w:tcPr>
          <w:p w14:paraId="0A1106A0" w14:textId="77777777" w:rsidR="00BD5EB7" w:rsidRPr="00DE7A04" w:rsidRDefault="00BD5EB7" w:rsidP="007968AE">
            <w:pPr>
              <w:pStyle w:val="paragraph"/>
              <w:spacing w:before="0" w:beforeAutospacing="0" w:after="0" w:afterAutospacing="0"/>
              <w:textAlignment w:val="baseline"/>
              <w:rPr>
                <w:rStyle w:val="normaltextrun"/>
                <w:rFonts w:asciiTheme="minorHAnsi" w:hAnsiTheme="minorHAnsi" w:cstheme="minorHAnsi"/>
                <w:b w:val="0"/>
                <w:bCs w:val="0"/>
                <w:sz w:val="22"/>
                <w:szCs w:val="22"/>
                <w:lang w:val="en-US"/>
              </w:rPr>
            </w:pPr>
            <w:r w:rsidRPr="00DE7A04">
              <w:rPr>
                <w:rStyle w:val="normaltextrun"/>
                <w:rFonts w:asciiTheme="minorHAnsi" w:hAnsiTheme="minorHAnsi" w:cstheme="minorHAnsi"/>
                <w:b w:val="0"/>
                <w:bCs w:val="0"/>
                <w:sz w:val="22"/>
                <w:szCs w:val="22"/>
                <w:lang w:val="en-US"/>
              </w:rPr>
              <w:t xml:space="preserve">TransactionID </w:t>
            </w:r>
            <w:r w:rsidRPr="00DE7A04">
              <w:rPr>
                <w:rFonts w:asciiTheme="minorHAnsi" w:hAnsiTheme="minorHAnsi" w:cstheme="minorHAnsi"/>
                <w:color w:val="B20000"/>
              </w:rPr>
              <w:t>(PK)</w:t>
            </w:r>
          </w:p>
        </w:tc>
        <w:tc>
          <w:tcPr>
            <w:tcW w:w="2835" w:type="dxa"/>
          </w:tcPr>
          <w:p w14:paraId="4A37EB2F" w14:textId="77777777" w:rsidR="00BD5EB7" w:rsidRPr="00DE7A04" w:rsidRDefault="00BD5EB7"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Int</w:t>
            </w:r>
          </w:p>
        </w:tc>
      </w:tr>
      <w:tr w:rsidR="00BD5EB7" w:rsidRPr="00DE7A04" w14:paraId="44388A2D" w14:textId="77777777" w:rsidTr="007968AE">
        <w:trPr>
          <w:trHeight w:val="280"/>
        </w:trPr>
        <w:tc>
          <w:tcPr>
            <w:cnfStyle w:val="001000000000" w:firstRow="0" w:lastRow="0" w:firstColumn="1" w:lastColumn="0" w:oddVBand="0" w:evenVBand="0" w:oddHBand="0" w:evenHBand="0" w:firstRowFirstColumn="0" w:firstRowLastColumn="0" w:lastRowFirstColumn="0" w:lastRowLastColumn="0"/>
            <w:tcW w:w="2830" w:type="dxa"/>
          </w:tcPr>
          <w:p w14:paraId="4BECB40C"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 xml:space="preserve">SenderVPIID </w:t>
            </w:r>
            <w:r w:rsidRPr="00DE7A04">
              <w:rPr>
                <w:rFonts w:asciiTheme="minorHAnsi" w:hAnsiTheme="minorHAnsi" w:cstheme="minorHAnsi"/>
                <w:color w:val="B20000"/>
              </w:rPr>
              <w:t>(CK)</w:t>
            </w:r>
          </w:p>
        </w:tc>
        <w:tc>
          <w:tcPr>
            <w:tcW w:w="2835" w:type="dxa"/>
          </w:tcPr>
          <w:p w14:paraId="52C3FFC8" w14:textId="7E6DAE09" w:rsidR="00BD5EB7" w:rsidRPr="00DE7A04" w:rsidRDefault="00CF2124"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30)</w:t>
            </w:r>
          </w:p>
        </w:tc>
      </w:tr>
      <w:tr w:rsidR="00BD5EB7" w:rsidRPr="00DE7A04" w14:paraId="2106370C" w14:textId="77777777" w:rsidTr="007968AE">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830" w:type="dxa"/>
          </w:tcPr>
          <w:p w14:paraId="4819B71D"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 xml:space="preserve">ReceiverVPIID </w:t>
            </w:r>
            <w:r w:rsidRPr="00DE7A04">
              <w:rPr>
                <w:rFonts w:asciiTheme="minorHAnsi" w:hAnsiTheme="minorHAnsi" w:cstheme="minorHAnsi"/>
                <w:color w:val="B20000"/>
              </w:rPr>
              <w:t>(CK)</w:t>
            </w:r>
          </w:p>
        </w:tc>
        <w:tc>
          <w:tcPr>
            <w:tcW w:w="2835" w:type="dxa"/>
          </w:tcPr>
          <w:p w14:paraId="1D92BA6A" w14:textId="1560D51A" w:rsidR="00BD5EB7" w:rsidRPr="00DE7A04" w:rsidRDefault="00CF2124"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VarChar (</w:t>
            </w:r>
            <w:r w:rsidR="00BD5EB7" w:rsidRPr="00DE7A04">
              <w:rPr>
                <w:rStyle w:val="normaltextrun"/>
                <w:rFonts w:asciiTheme="minorHAnsi" w:hAnsiTheme="minorHAnsi" w:cstheme="minorHAnsi"/>
                <w:sz w:val="22"/>
                <w:szCs w:val="22"/>
                <w:lang w:val="en-US"/>
              </w:rPr>
              <w:t>30)</w:t>
            </w:r>
          </w:p>
        </w:tc>
      </w:tr>
      <w:tr w:rsidR="00BD5EB7" w:rsidRPr="00DE7A04" w14:paraId="2627DC48" w14:textId="77777777" w:rsidTr="007968AE">
        <w:trPr>
          <w:trHeight w:val="280"/>
        </w:trPr>
        <w:tc>
          <w:tcPr>
            <w:cnfStyle w:val="001000000000" w:firstRow="0" w:lastRow="0" w:firstColumn="1" w:lastColumn="0" w:oddVBand="0" w:evenVBand="0" w:oddHBand="0" w:evenHBand="0" w:firstRowFirstColumn="0" w:firstRowLastColumn="0" w:lastRowFirstColumn="0" w:lastRowLastColumn="0"/>
            <w:tcW w:w="2830" w:type="dxa"/>
          </w:tcPr>
          <w:p w14:paraId="067A863A"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Amount</w:t>
            </w:r>
            <w:r w:rsidRPr="00DE7A04">
              <w:rPr>
                <w:rStyle w:val="eop"/>
                <w:rFonts w:asciiTheme="minorHAnsi" w:hAnsiTheme="minorHAnsi" w:cstheme="minorHAnsi"/>
                <w:b w:val="0"/>
                <w:bCs w:val="0"/>
                <w:sz w:val="22"/>
                <w:szCs w:val="22"/>
              </w:rPr>
              <w:t> </w:t>
            </w:r>
          </w:p>
        </w:tc>
        <w:tc>
          <w:tcPr>
            <w:tcW w:w="2835" w:type="dxa"/>
          </w:tcPr>
          <w:p w14:paraId="257C21C2" w14:textId="77777777" w:rsidR="00BD5EB7" w:rsidRPr="00DE7A04" w:rsidRDefault="00BD5EB7"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Money</w:t>
            </w:r>
          </w:p>
        </w:tc>
      </w:tr>
      <w:tr w:rsidR="00BD5EB7" w:rsidRPr="00DE7A04" w14:paraId="1F208EE7" w14:textId="77777777" w:rsidTr="007968AE">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830" w:type="dxa"/>
          </w:tcPr>
          <w:p w14:paraId="623A7099"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Currency</w:t>
            </w:r>
            <w:r w:rsidRPr="00DE7A04">
              <w:rPr>
                <w:rStyle w:val="eop"/>
                <w:rFonts w:asciiTheme="minorHAnsi" w:hAnsiTheme="minorHAnsi" w:cstheme="minorHAnsi"/>
                <w:b w:val="0"/>
                <w:bCs w:val="0"/>
                <w:sz w:val="22"/>
                <w:szCs w:val="22"/>
              </w:rPr>
              <w:t> </w:t>
            </w:r>
          </w:p>
        </w:tc>
        <w:tc>
          <w:tcPr>
            <w:tcW w:w="2835" w:type="dxa"/>
          </w:tcPr>
          <w:p w14:paraId="76FE917E" w14:textId="44D580DB" w:rsidR="00BD5EB7" w:rsidRPr="00DE7A04" w:rsidRDefault="00CF2124"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lang w:val="en-US"/>
              </w:rPr>
              <w:t>Char (</w:t>
            </w:r>
            <w:r w:rsidR="00BD5EB7" w:rsidRPr="00DE7A04">
              <w:rPr>
                <w:rStyle w:val="normaltextrun"/>
                <w:rFonts w:asciiTheme="minorHAnsi" w:hAnsiTheme="minorHAnsi" w:cstheme="minorHAnsi"/>
                <w:lang w:val="en-US"/>
              </w:rPr>
              <w:t>10)</w:t>
            </w:r>
          </w:p>
        </w:tc>
      </w:tr>
      <w:tr w:rsidR="00BD5EB7" w:rsidRPr="00DE7A04" w14:paraId="4AD1DA10" w14:textId="77777777" w:rsidTr="007968AE">
        <w:trPr>
          <w:trHeight w:val="280"/>
        </w:trPr>
        <w:tc>
          <w:tcPr>
            <w:cnfStyle w:val="001000000000" w:firstRow="0" w:lastRow="0" w:firstColumn="1" w:lastColumn="0" w:oddVBand="0" w:evenVBand="0" w:oddHBand="0" w:evenHBand="0" w:firstRowFirstColumn="0" w:firstRowLastColumn="0" w:lastRowFirstColumn="0" w:lastRowLastColumn="0"/>
            <w:tcW w:w="2830" w:type="dxa"/>
          </w:tcPr>
          <w:p w14:paraId="3F16FEC6"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TransactionDate</w:t>
            </w:r>
            <w:r w:rsidRPr="00DE7A04">
              <w:rPr>
                <w:rStyle w:val="eop"/>
                <w:rFonts w:asciiTheme="minorHAnsi" w:hAnsiTheme="minorHAnsi" w:cstheme="minorHAnsi"/>
                <w:b w:val="0"/>
                <w:bCs w:val="0"/>
                <w:sz w:val="22"/>
                <w:szCs w:val="22"/>
              </w:rPr>
              <w:t> </w:t>
            </w:r>
          </w:p>
        </w:tc>
        <w:tc>
          <w:tcPr>
            <w:tcW w:w="2835" w:type="dxa"/>
          </w:tcPr>
          <w:p w14:paraId="7038B703" w14:textId="77777777" w:rsidR="00BD5EB7" w:rsidRPr="00DE7A04" w:rsidRDefault="00BD5EB7"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DateTime</w:t>
            </w:r>
          </w:p>
        </w:tc>
      </w:tr>
      <w:tr w:rsidR="00BD5EB7" w:rsidRPr="00DE7A04" w14:paraId="2E0C4E36" w14:textId="77777777" w:rsidTr="007968A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830" w:type="dxa"/>
          </w:tcPr>
          <w:p w14:paraId="6FA767E9"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 xml:space="preserve">Status </w:t>
            </w:r>
          </w:p>
        </w:tc>
        <w:tc>
          <w:tcPr>
            <w:tcW w:w="2835" w:type="dxa"/>
          </w:tcPr>
          <w:p w14:paraId="044A3628" w14:textId="77777777" w:rsidR="00BD5EB7" w:rsidRPr="00DE7A04" w:rsidRDefault="00BD5EB7" w:rsidP="007968AE">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 xml:space="preserve">Enum </w:t>
            </w:r>
            <w:r w:rsidRPr="00DE7A04">
              <w:rPr>
                <w:rStyle w:val="eop"/>
                <w:rFonts w:asciiTheme="minorHAnsi" w:hAnsiTheme="minorHAnsi" w:cstheme="minorHAnsi"/>
                <w:sz w:val="22"/>
                <w:szCs w:val="22"/>
              </w:rPr>
              <w:t> </w:t>
            </w:r>
          </w:p>
        </w:tc>
      </w:tr>
      <w:tr w:rsidR="00BD5EB7" w:rsidRPr="00DE7A04" w14:paraId="156AD6C7" w14:textId="77777777" w:rsidTr="007968AE">
        <w:trPr>
          <w:trHeight w:val="264"/>
        </w:trPr>
        <w:tc>
          <w:tcPr>
            <w:cnfStyle w:val="001000000000" w:firstRow="0" w:lastRow="0" w:firstColumn="1" w:lastColumn="0" w:oddVBand="0" w:evenVBand="0" w:oddHBand="0" w:evenHBand="0" w:firstRowFirstColumn="0" w:firstRowLastColumn="0" w:lastRowFirstColumn="0" w:lastRowLastColumn="0"/>
            <w:tcW w:w="2830" w:type="dxa"/>
          </w:tcPr>
          <w:p w14:paraId="29213181" w14:textId="77777777" w:rsidR="00BD5EB7" w:rsidRPr="00DE7A04" w:rsidRDefault="00BD5EB7" w:rsidP="007968AE">
            <w:pPr>
              <w:pStyle w:val="paragraph"/>
              <w:spacing w:before="0" w:beforeAutospacing="0" w:after="0" w:afterAutospacing="0"/>
              <w:textAlignment w:val="baseline"/>
              <w:rPr>
                <w:rFonts w:asciiTheme="minorHAnsi" w:hAnsiTheme="minorHAnsi" w:cstheme="minorHAnsi"/>
                <w:b w:val="0"/>
                <w:bCs w:val="0"/>
                <w:sz w:val="18"/>
                <w:szCs w:val="18"/>
              </w:rPr>
            </w:pPr>
            <w:r w:rsidRPr="00DE7A04">
              <w:rPr>
                <w:rStyle w:val="normaltextrun"/>
                <w:rFonts w:asciiTheme="minorHAnsi" w:hAnsiTheme="minorHAnsi" w:cstheme="minorHAnsi"/>
                <w:b w:val="0"/>
                <w:bCs w:val="0"/>
                <w:sz w:val="22"/>
                <w:szCs w:val="22"/>
                <w:lang w:val="en-US"/>
              </w:rPr>
              <w:t>Remarks</w:t>
            </w:r>
            <w:r w:rsidRPr="00DE7A04">
              <w:rPr>
                <w:rStyle w:val="eop"/>
                <w:rFonts w:asciiTheme="minorHAnsi" w:hAnsiTheme="minorHAnsi" w:cstheme="minorHAnsi"/>
                <w:b w:val="0"/>
                <w:bCs w:val="0"/>
                <w:sz w:val="22"/>
                <w:szCs w:val="22"/>
              </w:rPr>
              <w:t> </w:t>
            </w:r>
          </w:p>
        </w:tc>
        <w:tc>
          <w:tcPr>
            <w:tcW w:w="2835" w:type="dxa"/>
          </w:tcPr>
          <w:p w14:paraId="7974EB11" w14:textId="77777777" w:rsidR="00BD5EB7" w:rsidRPr="00DE7A04" w:rsidRDefault="00BD5EB7" w:rsidP="007968A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theme="minorHAnsi"/>
                <w:sz w:val="22"/>
                <w:szCs w:val="22"/>
                <w:lang w:val="en-US"/>
              </w:rPr>
            </w:pPr>
            <w:r w:rsidRPr="00DE7A04">
              <w:rPr>
                <w:rStyle w:val="normaltextrun"/>
                <w:rFonts w:asciiTheme="minorHAnsi" w:hAnsiTheme="minorHAnsi" w:cstheme="minorHAnsi"/>
                <w:sz w:val="22"/>
                <w:szCs w:val="22"/>
                <w:lang w:val="en-US"/>
              </w:rPr>
              <w:t>Text</w:t>
            </w:r>
          </w:p>
        </w:tc>
      </w:tr>
    </w:tbl>
    <w:p w14:paraId="2349391B" w14:textId="77777777" w:rsidR="00BD5EB7" w:rsidRPr="00DE7A04" w:rsidRDefault="00BD5EB7" w:rsidP="00BD5EB7">
      <w:pPr>
        <w:spacing w:after="0"/>
        <w:rPr>
          <w:rFonts w:cstheme="minorHAnsi"/>
          <w:b/>
          <w:bCs/>
        </w:rPr>
      </w:pPr>
    </w:p>
    <w:p w14:paraId="4B2074BC" w14:textId="77777777" w:rsidR="00BD5EB7" w:rsidRPr="00DE7A04" w:rsidRDefault="00BD5EB7" w:rsidP="00BD5EB7">
      <w:pPr>
        <w:spacing w:after="0"/>
        <w:rPr>
          <w:rFonts w:cstheme="minorHAnsi"/>
          <w:b/>
          <w:bCs/>
        </w:rPr>
      </w:pPr>
      <w:r w:rsidRPr="00DE7A04">
        <w:rPr>
          <w:rFonts w:cstheme="minorHAnsi"/>
          <w:b/>
          <w:bCs/>
        </w:rPr>
        <w:t>Transaction.TransactionID</w:t>
      </w:r>
    </w:p>
    <w:tbl>
      <w:tblPr>
        <w:tblStyle w:val="TableGrid"/>
        <w:tblW w:w="9045" w:type="dxa"/>
        <w:tblLook w:val="04A0" w:firstRow="1" w:lastRow="0" w:firstColumn="1" w:lastColumn="0" w:noHBand="0" w:noVBand="1"/>
      </w:tblPr>
      <w:tblGrid>
        <w:gridCol w:w="2839"/>
        <w:gridCol w:w="6206"/>
      </w:tblGrid>
      <w:tr w:rsidR="00BD5EB7" w:rsidRPr="00DE7A04" w14:paraId="009D6A3F" w14:textId="77777777" w:rsidTr="007968AE">
        <w:trPr>
          <w:trHeight w:val="281"/>
        </w:trPr>
        <w:tc>
          <w:tcPr>
            <w:tcW w:w="2839" w:type="dxa"/>
          </w:tcPr>
          <w:p w14:paraId="372B256B" w14:textId="77777777" w:rsidR="00BD5EB7" w:rsidRPr="00DE7A04" w:rsidRDefault="00BD5EB7" w:rsidP="007968AE">
            <w:pPr>
              <w:rPr>
                <w:rFonts w:cstheme="minorHAnsi"/>
              </w:rPr>
            </w:pPr>
            <w:r w:rsidRPr="00DE7A04">
              <w:rPr>
                <w:rFonts w:cstheme="minorHAnsi"/>
              </w:rPr>
              <w:t>Field Name:</w:t>
            </w:r>
          </w:p>
        </w:tc>
        <w:tc>
          <w:tcPr>
            <w:tcW w:w="6206" w:type="dxa"/>
          </w:tcPr>
          <w:p w14:paraId="0D473A8A" w14:textId="77777777" w:rsidR="00BD5EB7" w:rsidRPr="00DE7A04" w:rsidRDefault="00BD5EB7" w:rsidP="007968AE">
            <w:pPr>
              <w:rPr>
                <w:rFonts w:cstheme="minorHAnsi"/>
              </w:rPr>
            </w:pPr>
            <w:r w:rsidRPr="00DE7A04">
              <w:rPr>
                <w:rFonts w:cstheme="minorHAnsi"/>
              </w:rPr>
              <w:t>TransactionID</w:t>
            </w:r>
          </w:p>
        </w:tc>
      </w:tr>
      <w:tr w:rsidR="00BD5EB7" w:rsidRPr="00DE7A04" w14:paraId="58E33FCD" w14:textId="77777777" w:rsidTr="007968AE">
        <w:trPr>
          <w:trHeight w:val="281"/>
        </w:trPr>
        <w:tc>
          <w:tcPr>
            <w:tcW w:w="2839" w:type="dxa"/>
          </w:tcPr>
          <w:p w14:paraId="3201A983" w14:textId="77777777" w:rsidR="00BD5EB7" w:rsidRPr="00DE7A04" w:rsidRDefault="00BD5EB7" w:rsidP="007968AE">
            <w:pPr>
              <w:rPr>
                <w:rFonts w:cstheme="minorHAnsi"/>
              </w:rPr>
            </w:pPr>
            <w:r w:rsidRPr="00DE7A04">
              <w:rPr>
                <w:rFonts w:cstheme="minorHAnsi"/>
              </w:rPr>
              <w:t>DataType</w:t>
            </w:r>
          </w:p>
        </w:tc>
        <w:tc>
          <w:tcPr>
            <w:tcW w:w="6206" w:type="dxa"/>
          </w:tcPr>
          <w:p w14:paraId="04D0CA08" w14:textId="77777777" w:rsidR="00BD5EB7" w:rsidRPr="00DE7A04" w:rsidRDefault="00BD5EB7" w:rsidP="007968AE">
            <w:pPr>
              <w:rPr>
                <w:rFonts w:cstheme="minorHAnsi"/>
              </w:rPr>
            </w:pPr>
            <w:r w:rsidRPr="00DE7A04">
              <w:rPr>
                <w:rFonts w:cstheme="minorHAnsi"/>
              </w:rPr>
              <w:t>Int</w:t>
            </w:r>
          </w:p>
        </w:tc>
      </w:tr>
      <w:tr w:rsidR="00BD5EB7" w:rsidRPr="00DE7A04" w14:paraId="2A4CE65D" w14:textId="77777777" w:rsidTr="007968AE">
        <w:trPr>
          <w:trHeight w:val="266"/>
        </w:trPr>
        <w:tc>
          <w:tcPr>
            <w:tcW w:w="2839" w:type="dxa"/>
          </w:tcPr>
          <w:p w14:paraId="21138815" w14:textId="77777777" w:rsidR="00BD5EB7" w:rsidRPr="00DE7A04" w:rsidRDefault="00BD5EB7" w:rsidP="007968AE">
            <w:pPr>
              <w:rPr>
                <w:rFonts w:cstheme="minorHAnsi"/>
              </w:rPr>
            </w:pPr>
            <w:r w:rsidRPr="00DE7A04">
              <w:rPr>
                <w:rFonts w:cstheme="minorHAnsi"/>
              </w:rPr>
              <w:t>Length:</w:t>
            </w:r>
          </w:p>
        </w:tc>
        <w:tc>
          <w:tcPr>
            <w:tcW w:w="6206" w:type="dxa"/>
          </w:tcPr>
          <w:p w14:paraId="05585F4E" w14:textId="77777777" w:rsidR="00BD5EB7" w:rsidRPr="00DE7A04" w:rsidRDefault="00BD5EB7" w:rsidP="007968AE">
            <w:pPr>
              <w:rPr>
                <w:rFonts w:cstheme="minorHAnsi"/>
              </w:rPr>
            </w:pPr>
            <w:r w:rsidRPr="00DE7A04">
              <w:rPr>
                <w:rFonts w:cstheme="minorHAnsi"/>
              </w:rPr>
              <w:t>N/A</w:t>
            </w:r>
          </w:p>
        </w:tc>
      </w:tr>
      <w:tr w:rsidR="00BD5EB7" w:rsidRPr="00DE7A04" w14:paraId="27A65C73" w14:textId="77777777" w:rsidTr="007968AE">
        <w:trPr>
          <w:trHeight w:val="281"/>
        </w:trPr>
        <w:tc>
          <w:tcPr>
            <w:tcW w:w="2839" w:type="dxa"/>
          </w:tcPr>
          <w:p w14:paraId="632E4C02" w14:textId="77777777" w:rsidR="00BD5EB7" w:rsidRPr="00DE7A04" w:rsidRDefault="00BD5EB7" w:rsidP="007968AE">
            <w:pPr>
              <w:rPr>
                <w:rFonts w:cstheme="minorHAnsi"/>
              </w:rPr>
            </w:pPr>
            <w:r w:rsidRPr="00DE7A04">
              <w:rPr>
                <w:rFonts w:cstheme="minorHAnsi"/>
              </w:rPr>
              <w:t>Purpose:</w:t>
            </w:r>
          </w:p>
        </w:tc>
        <w:tc>
          <w:tcPr>
            <w:tcW w:w="6206" w:type="dxa"/>
          </w:tcPr>
          <w:p w14:paraId="0226DAD9" w14:textId="77777777" w:rsidR="00BD5EB7" w:rsidRPr="00DE7A04" w:rsidRDefault="00BD5EB7" w:rsidP="007968AE">
            <w:pPr>
              <w:rPr>
                <w:rFonts w:cstheme="minorHAnsi"/>
              </w:rPr>
            </w:pPr>
            <w:r w:rsidRPr="00DE7A04">
              <w:rPr>
                <w:rFonts w:cstheme="minorHAnsi"/>
              </w:rPr>
              <w:t>Unique number associated with each transaction</w:t>
            </w:r>
          </w:p>
        </w:tc>
      </w:tr>
      <w:tr w:rsidR="00BD5EB7" w:rsidRPr="00DE7A04" w14:paraId="13E489EE" w14:textId="77777777" w:rsidTr="007968AE">
        <w:trPr>
          <w:trHeight w:val="266"/>
        </w:trPr>
        <w:tc>
          <w:tcPr>
            <w:tcW w:w="2839" w:type="dxa"/>
          </w:tcPr>
          <w:p w14:paraId="3435624D" w14:textId="77777777" w:rsidR="00BD5EB7" w:rsidRPr="00DE7A04" w:rsidRDefault="00BD5EB7" w:rsidP="007968AE">
            <w:pPr>
              <w:rPr>
                <w:rFonts w:cstheme="minorHAnsi"/>
              </w:rPr>
            </w:pPr>
            <w:r w:rsidRPr="00DE7A04">
              <w:rPr>
                <w:rFonts w:cstheme="minorHAnsi"/>
              </w:rPr>
              <w:t>Unit Type:</w:t>
            </w:r>
          </w:p>
        </w:tc>
        <w:tc>
          <w:tcPr>
            <w:tcW w:w="6206" w:type="dxa"/>
          </w:tcPr>
          <w:p w14:paraId="7F08E921" w14:textId="77777777" w:rsidR="00BD5EB7" w:rsidRPr="00DE7A04" w:rsidRDefault="00BD5EB7" w:rsidP="007968AE">
            <w:pPr>
              <w:rPr>
                <w:rFonts w:cstheme="minorHAnsi"/>
              </w:rPr>
            </w:pPr>
            <w:r w:rsidRPr="00DE7A04">
              <w:rPr>
                <w:rFonts w:cstheme="minorHAnsi"/>
              </w:rPr>
              <w:t>N/A</w:t>
            </w:r>
          </w:p>
        </w:tc>
      </w:tr>
      <w:tr w:rsidR="00BD5EB7" w:rsidRPr="00DE7A04" w14:paraId="4DEED773" w14:textId="77777777" w:rsidTr="007968AE">
        <w:trPr>
          <w:trHeight w:val="281"/>
        </w:trPr>
        <w:tc>
          <w:tcPr>
            <w:tcW w:w="2839" w:type="dxa"/>
          </w:tcPr>
          <w:p w14:paraId="418C3B83"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3BD3F871" w14:textId="77777777" w:rsidR="00BD5EB7" w:rsidRPr="00DE7A04" w:rsidRDefault="00BD5EB7" w:rsidP="007968AE">
            <w:pPr>
              <w:rPr>
                <w:rFonts w:cstheme="minorHAnsi"/>
              </w:rPr>
            </w:pPr>
            <w:r w:rsidRPr="00DE7A04">
              <w:rPr>
                <w:rFonts w:cstheme="minorHAnsi"/>
              </w:rPr>
              <w:t>Min/Max values</w:t>
            </w:r>
          </w:p>
        </w:tc>
      </w:tr>
      <w:tr w:rsidR="00BD5EB7" w:rsidRPr="00DE7A04" w14:paraId="67E64681" w14:textId="77777777" w:rsidTr="007968AE">
        <w:trPr>
          <w:trHeight w:val="266"/>
        </w:trPr>
        <w:tc>
          <w:tcPr>
            <w:tcW w:w="2839" w:type="dxa"/>
          </w:tcPr>
          <w:p w14:paraId="5ECC2CCB" w14:textId="77777777" w:rsidR="00BD5EB7" w:rsidRPr="00DE7A04" w:rsidRDefault="00BD5EB7" w:rsidP="007968AE">
            <w:pPr>
              <w:rPr>
                <w:rFonts w:cstheme="minorHAnsi"/>
              </w:rPr>
            </w:pPr>
            <w:r w:rsidRPr="00DE7A04">
              <w:rPr>
                <w:rFonts w:cstheme="minorHAnsi"/>
              </w:rPr>
              <w:lastRenderedPageBreak/>
              <w:t>Value Explanation:</w:t>
            </w:r>
          </w:p>
        </w:tc>
        <w:tc>
          <w:tcPr>
            <w:tcW w:w="6206" w:type="dxa"/>
          </w:tcPr>
          <w:p w14:paraId="59DF55AA" w14:textId="77777777" w:rsidR="00BD5EB7" w:rsidRPr="00DE7A04" w:rsidRDefault="00BD5EB7" w:rsidP="007968AE">
            <w:pPr>
              <w:rPr>
                <w:rFonts w:cstheme="minorHAnsi"/>
              </w:rPr>
            </w:pPr>
            <w:r w:rsidRPr="00DE7A04">
              <w:rPr>
                <w:rFonts w:cstheme="minorHAnsi"/>
              </w:rPr>
              <w:t>N/A</w:t>
            </w:r>
          </w:p>
        </w:tc>
      </w:tr>
      <w:tr w:rsidR="00BD5EB7" w:rsidRPr="00DE7A04" w14:paraId="511DAB0D" w14:textId="77777777" w:rsidTr="007968AE">
        <w:trPr>
          <w:trHeight w:val="266"/>
        </w:trPr>
        <w:tc>
          <w:tcPr>
            <w:tcW w:w="2839" w:type="dxa"/>
          </w:tcPr>
          <w:p w14:paraId="082BA459" w14:textId="77777777" w:rsidR="00BD5EB7" w:rsidRPr="00DE7A04" w:rsidRDefault="00BD5EB7" w:rsidP="007968AE">
            <w:pPr>
              <w:rPr>
                <w:rFonts w:cstheme="minorHAnsi"/>
              </w:rPr>
            </w:pPr>
            <w:r w:rsidRPr="00DE7A04">
              <w:rPr>
                <w:rFonts w:cstheme="minorHAnsi"/>
              </w:rPr>
              <w:t>Sources:</w:t>
            </w:r>
          </w:p>
        </w:tc>
        <w:tc>
          <w:tcPr>
            <w:tcW w:w="6206" w:type="dxa"/>
          </w:tcPr>
          <w:p w14:paraId="0D4CA9E0" w14:textId="77777777" w:rsidR="00BD5EB7" w:rsidRPr="00DE7A04" w:rsidRDefault="00BD5EB7" w:rsidP="007968AE">
            <w:pPr>
              <w:rPr>
                <w:rFonts w:cstheme="minorHAnsi"/>
              </w:rPr>
            </w:pPr>
            <w:r w:rsidRPr="00DE7A04">
              <w:rPr>
                <w:rFonts w:cstheme="minorHAnsi"/>
              </w:rPr>
              <w:t>Mobile banking</w:t>
            </w:r>
          </w:p>
        </w:tc>
      </w:tr>
      <w:tr w:rsidR="00BD5EB7" w:rsidRPr="00DE7A04" w14:paraId="03E6E02E" w14:textId="77777777" w:rsidTr="007968AE">
        <w:trPr>
          <w:trHeight w:val="266"/>
        </w:trPr>
        <w:tc>
          <w:tcPr>
            <w:tcW w:w="2839" w:type="dxa"/>
          </w:tcPr>
          <w:p w14:paraId="7A37DFCB"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4C91794A" w14:textId="77777777" w:rsidR="00BD5EB7" w:rsidRPr="00DE7A04" w:rsidRDefault="00BD5EB7" w:rsidP="007968AE">
            <w:pPr>
              <w:rPr>
                <w:rFonts w:cstheme="minorHAnsi"/>
              </w:rPr>
            </w:pPr>
            <w:r w:rsidRPr="00DE7A04">
              <w:rPr>
                <w:rFonts w:cstheme="minorHAnsi"/>
              </w:rPr>
              <w:t>N/A</w:t>
            </w:r>
          </w:p>
        </w:tc>
      </w:tr>
    </w:tbl>
    <w:p w14:paraId="2643514C" w14:textId="77777777" w:rsidR="00F64303" w:rsidRPr="00DE7A04" w:rsidRDefault="00F64303" w:rsidP="00BD5EB7">
      <w:pPr>
        <w:spacing w:after="0"/>
        <w:rPr>
          <w:rFonts w:cstheme="minorHAnsi"/>
          <w:b/>
          <w:bCs/>
        </w:rPr>
      </w:pPr>
    </w:p>
    <w:p w14:paraId="7F64E437" w14:textId="4960EBCF" w:rsidR="00BD5EB7" w:rsidRPr="00DE7A04" w:rsidRDefault="00BD5EB7" w:rsidP="00BD5EB7">
      <w:pPr>
        <w:spacing w:after="0"/>
        <w:rPr>
          <w:rFonts w:cstheme="minorHAnsi"/>
          <w:b/>
          <w:bCs/>
        </w:rPr>
      </w:pPr>
      <w:r w:rsidRPr="00DE7A04">
        <w:rPr>
          <w:rFonts w:cstheme="minorHAnsi"/>
          <w:b/>
          <w:bCs/>
        </w:rPr>
        <w:t>Transaction.SenderVPIID</w:t>
      </w:r>
    </w:p>
    <w:tbl>
      <w:tblPr>
        <w:tblStyle w:val="TableGrid"/>
        <w:tblW w:w="9045" w:type="dxa"/>
        <w:tblLook w:val="04A0" w:firstRow="1" w:lastRow="0" w:firstColumn="1" w:lastColumn="0" w:noHBand="0" w:noVBand="1"/>
      </w:tblPr>
      <w:tblGrid>
        <w:gridCol w:w="2839"/>
        <w:gridCol w:w="6206"/>
      </w:tblGrid>
      <w:tr w:rsidR="00BD5EB7" w:rsidRPr="00DE7A04" w14:paraId="3A06E5F1" w14:textId="77777777" w:rsidTr="007968AE">
        <w:trPr>
          <w:trHeight w:val="281"/>
        </w:trPr>
        <w:tc>
          <w:tcPr>
            <w:tcW w:w="2839" w:type="dxa"/>
          </w:tcPr>
          <w:p w14:paraId="5C941135" w14:textId="77777777" w:rsidR="00BD5EB7" w:rsidRPr="00DE7A04" w:rsidRDefault="00BD5EB7" w:rsidP="007968AE">
            <w:pPr>
              <w:rPr>
                <w:rFonts w:cstheme="minorHAnsi"/>
              </w:rPr>
            </w:pPr>
            <w:r w:rsidRPr="00DE7A04">
              <w:rPr>
                <w:rFonts w:cstheme="minorHAnsi"/>
              </w:rPr>
              <w:t>Field Name:</w:t>
            </w:r>
          </w:p>
        </w:tc>
        <w:tc>
          <w:tcPr>
            <w:tcW w:w="6206" w:type="dxa"/>
          </w:tcPr>
          <w:p w14:paraId="37650894" w14:textId="77777777" w:rsidR="00BD5EB7" w:rsidRPr="00DE7A04" w:rsidRDefault="00BD5EB7" w:rsidP="007968AE">
            <w:pPr>
              <w:rPr>
                <w:rFonts w:cstheme="minorHAnsi"/>
              </w:rPr>
            </w:pPr>
            <w:r w:rsidRPr="00DE7A04">
              <w:rPr>
                <w:rFonts w:cstheme="minorHAnsi"/>
              </w:rPr>
              <w:t>SenderVPIID</w:t>
            </w:r>
          </w:p>
        </w:tc>
      </w:tr>
      <w:tr w:rsidR="00BD5EB7" w:rsidRPr="00DE7A04" w14:paraId="7ACD9778" w14:textId="77777777" w:rsidTr="007968AE">
        <w:trPr>
          <w:trHeight w:val="281"/>
        </w:trPr>
        <w:tc>
          <w:tcPr>
            <w:tcW w:w="2839" w:type="dxa"/>
          </w:tcPr>
          <w:p w14:paraId="35B00FAA" w14:textId="77777777" w:rsidR="00BD5EB7" w:rsidRPr="00DE7A04" w:rsidRDefault="00BD5EB7" w:rsidP="007968AE">
            <w:pPr>
              <w:rPr>
                <w:rFonts w:cstheme="minorHAnsi"/>
              </w:rPr>
            </w:pPr>
            <w:r w:rsidRPr="00DE7A04">
              <w:rPr>
                <w:rFonts w:cstheme="minorHAnsi"/>
              </w:rPr>
              <w:t>DataType</w:t>
            </w:r>
          </w:p>
        </w:tc>
        <w:tc>
          <w:tcPr>
            <w:tcW w:w="6206" w:type="dxa"/>
          </w:tcPr>
          <w:p w14:paraId="3E55C0AE" w14:textId="77777777" w:rsidR="00BD5EB7" w:rsidRPr="00DE7A04" w:rsidRDefault="00BD5EB7" w:rsidP="007968AE">
            <w:pPr>
              <w:rPr>
                <w:rFonts w:cstheme="minorHAnsi"/>
              </w:rPr>
            </w:pPr>
            <w:r w:rsidRPr="00DE7A04">
              <w:rPr>
                <w:rFonts w:cstheme="minorHAnsi"/>
              </w:rPr>
              <w:t>VarChar</w:t>
            </w:r>
          </w:p>
        </w:tc>
      </w:tr>
      <w:tr w:rsidR="00BD5EB7" w:rsidRPr="00DE7A04" w14:paraId="73464A32" w14:textId="77777777" w:rsidTr="007968AE">
        <w:trPr>
          <w:trHeight w:val="266"/>
        </w:trPr>
        <w:tc>
          <w:tcPr>
            <w:tcW w:w="2839" w:type="dxa"/>
          </w:tcPr>
          <w:p w14:paraId="3C38C2A4" w14:textId="77777777" w:rsidR="00BD5EB7" w:rsidRPr="00DE7A04" w:rsidRDefault="00BD5EB7" w:rsidP="007968AE">
            <w:pPr>
              <w:rPr>
                <w:rFonts w:cstheme="minorHAnsi"/>
              </w:rPr>
            </w:pPr>
            <w:r w:rsidRPr="00DE7A04">
              <w:rPr>
                <w:rFonts w:cstheme="minorHAnsi"/>
              </w:rPr>
              <w:t>Length:</w:t>
            </w:r>
          </w:p>
        </w:tc>
        <w:tc>
          <w:tcPr>
            <w:tcW w:w="6206" w:type="dxa"/>
          </w:tcPr>
          <w:p w14:paraId="688FE4B8" w14:textId="77777777" w:rsidR="00BD5EB7" w:rsidRPr="00DE7A04" w:rsidRDefault="00BD5EB7" w:rsidP="007968AE">
            <w:pPr>
              <w:rPr>
                <w:rFonts w:cstheme="minorHAnsi"/>
              </w:rPr>
            </w:pPr>
            <w:r w:rsidRPr="00DE7A04">
              <w:rPr>
                <w:rFonts w:cstheme="minorHAnsi"/>
              </w:rPr>
              <w:t>30</w:t>
            </w:r>
          </w:p>
        </w:tc>
      </w:tr>
      <w:tr w:rsidR="00BD5EB7" w:rsidRPr="00DE7A04" w14:paraId="2030E0A4" w14:textId="77777777" w:rsidTr="007968AE">
        <w:trPr>
          <w:trHeight w:val="281"/>
        </w:trPr>
        <w:tc>
          <w:tcPr>
            <w:tcW w:w="2839" w:type="dxa"/>
          </w:tcPr>
          <w:p w14:paraId="6A995AD2" w14:textId="77777777" w:rsidR="00BD5EB7" w:rsidRPr="00DE7A04" w:rsidRDefault="00BD5EB7" w:rsidP="007968AE">
            <w:pPr>
              <w:rPr>
                <w:rFonts w:cstheme="minorHAnsi"/>
              </w:rPr>
            </w:pPr>
            <w:r w:rsidRPr="00DE7A04">
              <w:rPr>
                <w:rFonts w:cstheme="minorHAnsi"/>
              </w:rPr>
              <w:t>Purpose:</w:t>
            </w:r>
          </w:p>
        </w:tc>
        <w:tc>
          <w:tcPr>
            <w:tcW w:w="6206" w:type="dxa"/>
          </w:tcPr>
          <w:p w14:paraId="183E1178" w14:textId="77777777" w:rsidR="00BD5EB7" w:rsidRPr="00DE7A04" w:rsidRDefault="00BD5EB7" w:rsidP="007968AE">
            <w:pPr>
              <w:rPr>
                <w:rFonts w:cstheme="minorHAnsi"/>
              </w:rPr>
            </w:pPr>
            <w:r w:rsidRPr="00DE7A04">
              <w:rPr>
                <w:rFonts w:cstheme="minorHAnsi"/>
              </w:rPr>
              <w:t>Unique number associated to Sender Virtual Payment Identity</w:t>
            </w:r>
          </w:p>
        </w:tc>
      </w:tr>
      <w:tr w:rsidR="00BD5EB7" w:rsidRPr="00DE7A04" w14:paraId="2714B453" w14:textId="77777777" w:rsidTr="007968AE">
        <w:trPr>
          <w:trHeight w:val="266"/>
        </w:trPr>
        <w:tc>
          <w:tcPr>
            <w:tcW w:w="2839" w:type="dxa"/>
          </w:tcPr>
          <w:p w14:paraId="0E26C853" w14:textId="77777777" w:rsidR="00BD5EB7" w:rsidRPr="00DE7A04" w:rsidRDefault="00BD5EB7" w:rsidP="007968AE">
            <w:pPr>
              <w:rPr>
                <w:rFonts w:cstheme="minorHAnsi"/>
              </w:rPr>
            </w:pPr>
            <w:r w:rsidRPr="00DE7A04">
              <w:rPr>
                <w:rFonts w:cstheme="minorHAnsi"/>
              </w:rPr>
              <w:t>Unit Type:</w:t>
            </w:r>
          </w:p>
        </w:tc>
        <w:tc>
          <w:tcPr>
            <w:tcW w:w="6206" w:type="dxa"/>
          </w:tcPr>
          <w:p w14:paraId="00DFDC57" w14:textId="77777777" w:rsidR="00BD5EB7" w:rsidRPr="00DE7A04" w:rsidRDefault="00BD5EB7" w:rsidP="007968AE">
            <w:pPr>
              <w:rPr>
                <w:rFonts w:cstheme="minorHAnsi"/>
              </w:rPr>
            </w:pPr>
            <w:r w:rsidRPr="00DE7A04">
              <w:rPr>
                <w:rFonts w:cstheme="minorHAnsi"/>
              </w:rPr>
              <w:t>N/A</w:t>
            </w:r>
          </w:p>
        </w:tc>
      </w:tr>
      <w:tr w:rsidR="00BD5EB7" w:rsidRPr="00DE7A04" w14:paraId="066C2B9D" w14:textId="77777777" w:rsidTr="007968AE">
        <w:trPr>
          <w:trHeight w:val="281"/>
        </w:trPr>
        <w:tc>
          <w:tcPr>
            <w:tcW w:w="2839" w:type="dxa"/>
          </w:tcPr>
          <w:p w14:paraId="605688E7"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72CEE676" w14:textId="77777777" w:rsidR="00BD5EB7" w:rsidRPr="00DE7A04" w:rsidRDefault="00BD5EB7" w:rsidP="007968AE">
            <w:pPr>
              <w:rPr>
                <w:rFonts w:cstheme="minorHAnsi"/>
              </w:rPr>
            </w:pPr>
            <w:r w:rsidRPr="00DE7A04">
              <w:rPr>
                <w:rFonts w:cstheme="minorHAnsi"/>
              </w:rPr>
              <w:t>Min/Max values</w:t>
            </w:r>
          </w:p>
        </w:tc>
      </w:tr>
      <w:tr w:rsidR="00BD5EB7" w:rsidRPr="00DE7A04" w14:paraId="0FEE51A4" w14:textId="77777777" w:rsidTr="007968AE">
        <w:trPr>
          <w:trHeight w:val="266"/>
        </w:trPr>
        <w:tc>
          <w:tcPr>
            <w:tcW w:w="2839" w:type="dxa"/>
          </w:tcPr>
          <w:p w14:paraId="7ED1EB7D" w14:textId="77777777" w:rsidR="00BD5EB7" w:rsidRPr="00DE7A04" w:rsidRDefault="00BD5EB7" w:rsidP="007968AE">
            <w:pPr>
              <w:rPr>
                <w:rFonts w:cstheme="minorHAnsi"/>
              </w:rPr>
            </w:pPr>
            <w:r w:rsidRPr="00DE7A04">
              <w:rPr>
                <w:rFonts w:cstheme="minorHAnsi"/>
              </w:rPr>
              <w:t>Value Explanation:</w:t>
            </w:r>
          </w:p>
        </w:tc>
        <w:tc>
          <w:tcPr>
            <w:tcW w:w="6206" w:type="dxa"/>
          </w:tcPr>
          <w:p w14:paraId="56442939" w14:textId="77777777" w:rsidR="00BD5EB7" w:rsidRPr="00DE7A04" w:rsidRDefault="00BD5EB7" w:rsidP="007968AE">
            <w:pPr>
              <w:rPr>
                <w:rFonts w:cstheme="minorHAnsi"/>
              </w:rPr>
            </w:pPr>
            <w:r w:rsidRPr="00DE7A04">
              <w:rPr>
                <w:rFonts w:cstheme="minorHAnsi"/>
              </w:rPr>
              <w:t>N/A</w:t>
            </w:r>
          </w:p>
        </w:tc>
      </w:tr>
      <w:tr w:rsidR="00BD5EB7" w:rsidRPr="00DE7A04" w14:paraId="61DFE13B" w14:textId="77777777" w:rsidTr="007968AE">
        <w:trPr>
          <w:trHeight w:val="266"/>
        </w:trPr>
        <w:tc>
          <w:tcPr>
            <w:tcW w:w="2839" w:type="dxa"/>
          </w:tcPr>
          <w:p w14:paraId="44BEC390" w14:textId="77777777" w:rsidR="00BD5EB7" w:rsidRPr="00DE7A04" w:rsidRDefault="00BD5EB7" w:rsidP="007968AE">
            <w:pPr>
              <w:rPr>
                <w:rFonts w:cstheme="minorHAnsi"/>
              </w:rPr>
            </w:pPr>
            <w:r w:rsidRPr="00DE7A04">
              <w:rPr>
                <w:rFonts w:cstheme="minorHAnsi"/>
              </w:rPr>
              <w:t>Sources:</w:t>
            </w:r>
          </w:p>
        </w:tc>
        <w:tc>
          <w:tcPr>
            <w:tcW w:w="6206" w:type="dxa"/>
          </w:tcPr>
          <w:p w14:paraId="656153FC" w14:textId="77777777" w:rsidR="00BD5EB7" w:rsidRPr="00DE7A04" w:rsidRDefault="00BD5EB7" w:rsidP="007968AE">
            <w:pPr>
              <w:rPr>
                <w:rFonts w:cstheme="minorHAnsi"/>
              </w:rPr>
            </w:pPr>
            <w:r w:rsidRPr="00DE7A04">
              <w:rPr>
                <w:rFonts w:cstheme="minorHAnsi"/>
              </w:rPr>
              <w:t>Mobile banking</w:t>
            </w:r>
          </w:p>
        </w:tc>
      </w:tr>
      <w:tr w:rsidR="00BD5EB7" w:rsidRPr="00DE7A04" w14:paraId="0857079A" w14:textId="77777777" w:rsidTr="007968AE">
        <w:trPr>
          <w:trHeight w:val="266"/>
        </w:trPr>
        <w:tc>
          <w:tcPr>
            <w:tcW w:w="2839" w:type="dxa"/>
          </w:tcPr>
          <w:p w14:paraId="64D089D8"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2F451583" w14:textId="77777777" w:rsidR="00BD5EB7" w:rsidRPr="00DE7A04" w:rsidRDefault="00BD5EB7" w:rsidP="007968AE">
            <w:pPr>
              <w:rPr>
                <w:rFonts w:cstheme="minorHAnsi"/>
              </w:rPr>
            </w:pPr>
            <w:r w:rsidRPr="00DE7A04">
              <w:rPr>
                <w:rFonts w:cstheme="minorHAnsi"/>
              </w:rPr>
              <w:t>N/A</w:t>
            </w:r>
          </w:p>
        </w:tc>
      </w:tr>
    </w:tbl>
    <w:p w14:paraId="3593F2A0" w14:textId="77777777" w:rsidR="00F64303" w:rsidRPr="00DE7A04" w:rsidRDefault="00F64303" w:rsidP="00BD5EB7">
      <w:pPr>
        <w:spacing w:after="0"/>
        <w:rPr>
          <w:rFonts w:cstheme="minorHAnsi"/>
          <w:b/>
          <w:bCs/>
        </w:rPr>
      </w:pPr>
    </w:p>
    <w:p w14:paraId="4DD217A3" w14:textId="7F929610" w:rsidR="00BD5EB7" w:rsidRPr="00DE7A04" w:rsidRDefault="00BD5EB7" w:rsidP="00BD5EB7">
      <w:pPr>
        <w:spacing w:after="0"/>
        <w:rPr>
          <w:rFonts w:cstheme="minorHAnsi"/>
          <w:b/>
          <w:bCs/>
        </w:rPr>
      </w:pPr>
      <w:r w:rsidRPr="00DE7A04">
        <w:rPr>
          <w:rFonts w:cstheme="minorHAnsi"/>
          <w:b/>
          <w:bCs/>
        </w:rPr>
        <w:t>Transaction.ReceiverVPIID</w:t>
      </w:r>
    </w:p>
    <w:tbl>
      <w:tblPr>
        <w:tblStyle w:val="TableGrid"/>
        <w:tblW w:w="9045" w:type="dxa"/>
        <w:tblLook w:val="04A0" w:firstRow="1" w:lastRow="0" w:firstColumn="1" w:lastColumn="0" w:noHBand="0" w:noVBand="1"/>
      </w:tblPr>
      <w:tblGrid>
        <w:gridCol w:w="2839"/>
        <w:gridCol w:w="6206"/>
      </w:tblGrid>
      <w:tr w:rsidR="00BD5EB7" w:rsidRPr="00DE7A04" w14:paraId="309966DA" w14:textId="77777777" w:rsidTr="007968AE">
        <w:trPr>
          <w:trHeight w:val="281"/>
        </w:trPr>
        <w:tc>
          <w:tcPr>
            <w:tcW w:w="2839" w:type="dxa"/>
          </w:tcPr>
          <w:p w14:paraId="0FE1A162" w14:textId="77777777" w:rsidR="00BD5EB7" w:rsidRPr="00DE7A04" w:rsidRDefault="00BD5EB7" w:rsidP="007968AE">
            <w:pPr>
              <w:rPr>
                <w:rFonts w:cstheme="minorHAnsi"/>
              </w:rPr>
            </w:pPr>
            <w:r w:rsidRPr="00DE7A04">
              <w:rPr>
                <w:rFonts w:cstheme="minorHAnsi"/>
              </w:rPr>
              <w:t>Field Name:</w:t>
            </w:r>
          </w:p>
        </w:tc>
        <w:tc>
          <w:tcPr>
            <w:tcW w:w="6206" w:type="dxa"/>
          </w:tcPr>
          <w:p w14:paraId="5DF8E5EC" w14:textId="77777777" w:rsidR="00BD5EB7" w:rsidRPr="00DE7A04" w:rsidRDefault="00BD5EB7" w:rsidP="007968AE">
            <w:pPr>
              <w:rPr>
                <w:rFonts w:cstheme="minorHAnsi"/>
              </w:rPr>
            </w:pPr>
            <w:r w:rsidRPr="00DE7A04">
              <w:rPr>
                <w:rFonts w:cstheme="minorHAnsi"/>
              </w:rPr>
              <w:t>ReceiverVPIID</w:t>
            </w:r>
          </w:p>
        </w:tc>
      </w:tr>
      <w:tr w:rsidR="00BD5EB7" w:rsidRPr="00DE7A04" w14:paraId="6C2CE9CE" w14:textId="77777777" w:rsidTr="007968AE">
        <w:trPr>
          <w:trHeight w:val="281"/>
        </w:trPr>
        <w:tc>
          <w:tcPr>
            <w:tcW w:w="2839" w:type="dxa"/>
          </w:tcPr>
          <w:p w14:paraId="080B840D" w14:textId="77777777" w:rsidR="00BD5EB7" w:rsidRPr="00DE7A04" w:rsidRDefault="00BD5EB7" w:rsidP="007968AE">
            <w:pPr>
              <w:rPr>
                <w:rFonts w:cstheme="minorHAnsi"/>
              </w:rPr>
            </w:pPr>
            <w:r w:rsidRPr="00DE7A04">
              <w:rPr>
                <w:rFonts w:cstheme="minorHAnsi"/>
              </w:rPr>
              <w:t>DataType</w:t>
            </w:r>
          </w:p>
        </w:tc>
        <w:tc>
          <w:tcPr>
            <w:tcW w:w="6206" w:type="dxa"/>
          </w:tcPr>
          <w:p w14:paraId="3CD5ABCF" w14:textId="77777777" w:rsidR="00BD5EB7" w:rsidRPr="00DE7A04" w:rsidRDefault="00BD5EB7" w:rsidP="007968AE">
            <w:pPr>
              <w:rPr>
                <w:rFonts w:cstheme="minorHAnsi"/>
              </w:rPr>
            </w:pPr>
            <w:r w:rsidRPr="00DE7A04">
              <w:rPr>
                <w:rFonts w:cstheme="minorHAnsi"/>
              </w:rPr>
              <w:t>VarChar</w:t>
            </w:r>
          </w:p>
        </w:tc>
      </w:tr>
      <w:tr w:rsidR="00BD5EB7" w:rsidRPr="00DE7A04" w14:paraId="79476B0C" w14:textId="77777777" w:rsidTr="007968AE">
        <w:trPr>
          <w:trHeight w:val="266"/>
        </w:trPr>
        <w:tc>
          <w:tcPr>
            <w:tcW w:w="2839" w:type="dxa"/>
          </w:tcPr>
          <w:p w14:paraId="12127A3A" w14:textId="77777777" w:rsidR="00BD5EB7" w:rsidRPr="00DE7A04" w:rsidRDefault="00BD5EB7" w:rsidP="007968AE">
            <w:pPr>
              <w:rPr>
                <w:rFonts w:cstheme="minorHAnsi"/>
              </w:rPr>
            </w:pPr>
            <w:r w:rsidRPr="00DE7A04">
              <w:rPr>
                <w:rFonts w:cstheme="minorHAnsi"/>
              </w:rPr>
              <w:t>Length:</w:t>
            </w:r>
          </w:p>
        </w:tc>
        <w:tc>
          <w:tcPr>
            <w:tcW w:w="6206" w:type="dxa"/>
          </w:tcPr>
          <w:p w14:paraId="69E7B63E" w14:textId="77777777" w:rsidR="00BD5EB7" w:rsidRPr="00DE7A04" w:rsidRDefault="00BD5EB7" w:rsidP="007968AE">
            <w:pPr>
              <w:rPr>
                <w:rFonts w:cstheme="minorHAnsi"/>
              </w:rPr>
            </w:pPr>
            <w:r w:rsidRPr="00DE7A04">
              <w:rPr>
                <w:rFonts w:cstheme="minorHAnsi"/>
              </w:rPr>
              <w:t>30</w:t>
            </w:r>
          </w:p>
        </w:tc>
      </w:tr>
      <w:tr w:rsidR="00BD5EB7" w:rsidRPr="00DE7A04" w14:paraId="6DF22D63" w14:textId="77777777" w:rsidTr="007968AE">
        <w:trPr>
          <w:trHeight w:val="281"/>
        </w:trPr>
        <w:tc>
          <w:tcPr>
            <w:tcW w:w="2839" w:type="dxa"/>
          </w:tcPr>
          <w:p w14:paraId="43E2953C" w14:textId="77777777" w:rsidR="00BD5EB7" w:rsidRPr="00DE7A04" w:rsidRDefault="00BD5EB7" w:rsidP="007968AE">
            <w:pPr>
              <w:rPr>
                <w:rFonts w:cstheme="minorHAnsi"/>
              </w:rPr>
            </w:pPr>
            <w:r w:rsidRPr="00DE7A04">
              <w:rPr>
                <w:rFonts w:cstheme="minorHAnsi"/>
              </w:rPr>
              <w:t>Purpose:</w:t>
            </w:r>
          </w:p>
        </w:tc>
        <w:tc>
          <w:tcPr>
            <w:tcW w:w="6206" w:type="dxa"/>
          </w:tcPr>
          <w:p w14:paraId="6683EB99" w14:textId="77777777" w:rsidR="00BD5EB7" w:rsidRPr="00DE7A04" w:rsidRDefault="00BD5EB7" w:rsidP="007968AE">
            <w:pPr>
              <w:rPr>
                <w:rFonts w:cstheme="minorHAnsi"/>
              </w:rPr>
            </w:pPr>
            <w:r w:rsidRPr="00DE7A04">
              <w:rPr>
                <w:rFonts w:cstheme="minorHAnsi"/>
              </w:rPr>
              <w:t>Unique number associated to Receiver Virtual Payment Identity</w:t>
            </w:r>
          </w:p>
        </w:tc>
      </w:tr>
      <w:tr w:rsidR="00BD5EB7" w:rsidRPr="00DE7A04" w14:paraId="17AC5E84" w14:textId="77777777" w:rsidTr="007968AE">
        <w:trPr>
          <w:trHeight w:val="266"/>
        </w:trPr>
        <w:tc>
          <w:tcPr>
            <w:tcW w:w="2839" w:type="dxa"/>
          </w:tcPr>
          <w:p w14:paraId="7EC422E0" w14:textId="77777777" w:rsidR="00BD5EB7" w:rsidRPr="00DE7A04" w:rsidRDefault="00BD5EB7" w:rsidP="007968AE">
            <w:pPr>
              <w:rPr>
                <w:rFonts w:cstheme="minorHAnsi"/>
              </w:rPr>
            </w:pPr>
            <w:r w:rsidRPr="00DE7A04">
              <w:rPr>
                <w:rFonts w:cstheme="minorHAnsi"/>
              </w:rPr>
              <w:t>Unit Type:</w:t>
            </w:r>
          </w:p>
        </w:tc>
        <w:tc>
          <w:tcPr>
            <w:tcW w:w="6206" w:type="dxa"/>
          </w:tcPr>
          <w:p w14:paraId="457AEB94" w14:textId="77777777" w:rsidR="00BD5EB7" w:rsidRPr="00DE7A04" w:rsidRDefault="00BD5EB7" w:rsidP="007968AE">
            <w:pPr>
              <w:rPr>
                <w:rFonts w:cstheme="minorHAnsi"/>
              </w:rPr>
            </w:pPr>
            <w:r w:rsidRPr="00DE7A04">
              <w:rPr>
                <w:rFonts w:cstheme="minorHAnsi"/>
              </w:rPr>
              <w:t>N/A</w:t>
            </w:r>
          </w:p>
        </w:tc>
      </w:tr>
      <w:tr w:rsidR="00BD5EB7" w:rsidRPr="00DE7A04" w14:paraId="6E437EBA" w14:textId="77777777" w:rsidTr="007968AE">
        <w:trPr>
          <w:trHeight w:val="281"/>
        </w:trPr>
        <w:tc>
          <w:tcPr>
            <w:tcW w:w="2839" w:type="dxa"/>
          </w:tcPr>
          <w:p w14:paraId="4AB2A7F3"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42E1DF62" w14:textId="77777777" w:rsidR="00BD5EB7" w:rsidRPr="00DE7A04" w:rsidRDefault="00BD5EB7" w:rsidP="007968AE">
            <w:pPr>
              <w:rPr>
                <w:rFonts w:cstheme="minorHAnsi"/>
              </w:rPr>
            </w:pPr>
            <w:r w:rsidRPr="00DE7A04">
              <w:rPr>
                <w:rFonts w:cstheme="minorHAnsi"/>
              </w:rPr>
              <w:t>Min/Max values</w:t>
            </w:r>
          </w:p>
        </w:tc>
      </w:tr>
      <w:tr w:rsidR="00BD5EB7" w:rsidRPr="00DE7A04" w14:paraId="74CFCC92" w14:textId="77777777" w:rsidTr="007968AE">
        <w:trPr>
          <w:trHeight w:val="266"/>
        </w:trPr>
        <w:tc>
          <w:tcPr>
            <w:tcW w:w="2839" w:type="dxa"/>
          </w:tcPr>
          <w:p w14:paraId="2E619464" w14:textId="77777777" w:rsidR="00BD5EB7" w:rsidRPr="00DE7A04" w:rsidRDefault="00BD5EB7" w:rsidP="007968AE">
            <w:pPr>
              <w:rPr>
                <w:rFonts w:cstheme="minorHAnsi"/>
              </w:rPr>
            </w:pPr>
            <w:r w:rsidRPr="00DE7A04">
              <w:rPr>
                <w:rFonts w:cstheme="minorHAnsi"/>
              </w:rPr>
              <w:t>Value Explanation:</w:t>
            </w:r>
          </w:p>
        </w:tc>
        <w:tc>
          <w:tcPr>
            <w:tcW w:w="6206" w:type="dxa"/>
          </w:tcPr>
          <w:p w14:paraId="70868CAD" w14:textId="77777777" w:rsidR="00BD5EB7" w:rsidRPr="00DE7A04" w:rsidRDefault="00BD5EB7" w:rsidP="007968AE">
            <w:pPr>
              <w:rPr>
                <w:rFonts w:cstheme="minorHAnsi"/>
              </w:rPr>
            </w:pPr>
            <w:r w:rsidRPr="00DE7A04">
              <w:rPr>
                <w:rFonts w:cstheme="minorHAnsi"/>
              </w:rPr>
              <w:t>N/A</w:t>
            </w:r>
          </w:p>
        </w:tc>
      </w:tr>
      <w:tr w:rsidR="00BD5EB7" w:rsidRPr="00DE7A04" w14:paraId="3C97BE09" w14:textId="77777777" w:rsidTr="007968AE">
        <w:trPr>
          <w:trHeight w:val="266"/>
        </w:trPr>
        <w:tc>
          <w:tcPr>
            <w:tcW w:w="2839" w:type="dxa"/>
          </w:tcPr>
          <w:p w14:paraId="62E7E377" w14:textId="77777777" w:rsidR="00BD5EB7" w:rsidRPr="00DE7A04" w:rsidRDefault="00BD5EB7" w:rsidP="007968AE">
            <w:pPr>
              <w:rPr>
                <w:rFonts w:cstheme="minorHAnsi"/>
              </w:rPr>
            </w:pPr>
            <w:r w:rsidRPr="00DE7A04">
              <w:rPr>
                <w:rFonts w:cstheme="minorHAnsi"/>
              </w:rPr>
              <w:t>Sources:</w:t>
            </w:r>
          </w:p>
        </w:tc>
        <w:tc>
          <w:tcPr>
            <w:tcW w:w="6206" w:type="dxa"/>
          </w:tcPr>
          <w:p w14:paraId="750E31C1" w14:textId="77777777" w:rsidR="00BD5EB7" w:rsidRPr="00DE7A04" w:rsidRDefault="00BD5EB7" w:rsidP="007968AE">
            <w:pPr>
              <w:rPr>
                <w:rFonts w:cstheme="minorHAnsi"/>
              </w:rPr>
            </w:pPr>
            <w:r w:rsidRPr="00DE7A04">
              <w:rPr>
                <w:rFonts w:cstheme="minorHAnsi"/>
              </w:rPr>
              <w:t>Mobile banking</w:t>
            </w:r>
          </w:p>
        </w:tc>
      </w:tr>
      <w:tr w:rsidR="00BD5EB7" w:rsidRPr="00DE7A04" w14:paraId="4402B2BD" w14:textId="77777777" w:rsidTr="007968AE">
        <w:trPr>
          <w:trHeight w:val="266"/>
        </w:trPr>
        <w:tc>
          <w:tcPr>
            <w:tcW w:w="2839" w:type="dxa"/>
          </w:tcPr>
          <w:p w14:paraId="2462421A"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688EA953" w14:textId="77777777" w:rsidR="00BD5EB7" w:rsidRPr="00DE7A04" w:rsidRDefault="00BD5EB7" w:rsidP="007968AE">
            <w:pPr>
              <w:rPr>
                <w:rFonts w:cstheme="minorHAnsi"/>
              </w:rPr>
            </w:pPr>
            <w:r w:rsidRPr="00DE7A04">
              <w:rPr>
                <w:rFonts w:cstheme="minorHAnsi"/>
              </w:rPr>
              <w:t>N/A</w:t>
            </w:r>
          </w:p>
        </w:tc>
      </w:tr>
    </w:tbl>
    <w:p w14:paraId="0B32C0B4" w14:textId="77777777" w:rsidR="00BD5EB7" w:rsidRPr="00DE7A04" w:rsidRDefault="00BD5EB7" w:rsidP="00BD5EB7">
      <w:pPr>
        <w:spacing w:after="0"/>
        <w:rPr>
          <w:rFonts w:cstheme="minorHAnsi"/>
          <w:b/>
          <w:bCs/>
        </w:rPr>
      </w:pPr>
    </w:p>
    <w:p w14:paraId="35176E84" w14:textId="77777777" w:rsidR="00BD5EB7" w:rsidRPr="00DE7A04" w:rsidRDefault="00BD5EB7" w:rsidP="00BD5EB7">
      <w:pPr>
        <w:spacing w:after="0"/>
        <w:rPr>
          <w:rFonts w:cstheme="minorHAnsi"/>
          <w:b/>
          <w:bCs/>
        </w:rPr>
      </w:pPr>
      <w:r w:rsidRPr="00DE7A04">
        <w:rPr>
          <w:rFonts w:cstheme="minorHAnsi"/>
          <w:b/>
          <w:bCs/>
        </w:rPr>
        <w:t>Transaction.Amount</w:t>
      </w:r>
    </w:p>
    <w:tbl>
      <w:tblPr>
        <w:tblStyle w:val="TableGrid"/>
        <w:tblW w:w="9045" w:type="dxa"/>
        <w:tblLook w:val="04A0" w:firstRow="1" w:lastRow="0" w:firstColumn="1" w:lastColumn="0" w:noHBand="0" w:noVBand="1"/>
      </w:tblPr>
      <w:tblGrid>
        <w:gridCol w:w="2839"/>
        <w:gridCol w:w="6206"/>
      </w:tblGrid>
      <w:tr w:rsidR="00BD5EB7" w:rsidRPr="00DE7A04" w14:paraId="1838B066" w14:textId="77777777" w:rsidTr="007968AE">
        <w:trPr>
          <w:trHeight w:val="281"/>
        </w:trPr>
        <w:tc>
          <w:tcPr>
            <w:tcW w:w="2839" w:type="dxa"/>
          </w:tcPr>
          <w:p w14:paraId="5EF78F79" w14:textId="77777777" w:rsidR="00BD5EB7" w:rsidRPr="00DE7A04" w:rsidRDefault="00BD5EB7" w:rsidP="007968AE">
            <w:pPr>
              <w:rPr>
                <w:rFonts w:cstheme="minorHAnsi"/>
              </w:rPr>
            </w:pPr>
            <w:r w:rsidRPr="00DE7A04">
              <w:rPr>
                <w:rFonts w:cstheme="minorHAnsi"/>
              </w:rPr>
              <w:t>Field Name:</w:t>
            </w:r>
          </w:p>
        </w:tc>
        <w:tc>
          <w:tcPr>
            <w:tcW w:w="6206" w:type="dxa"/>
          </w:tcPr>
          <w:p w14:paraId="5A4806C6" w14:textId="77777777" w:rsidR="00BD5EB7" w:rsidRPr="00DE7A04" w:rsidRDefault="00BD5EB7" w:rsidP="007968AE">
            <w:pPr>
              <w:rPr>
                <w:rFonts w:cstheme="minorHAnsi"/>
              </w:rPr>
            </w:pPr>
            <w:r w:rsidRPr="00DE7A04">
              <w:rPr>
                <w:rStyle w:val="normaltextrun"/>
                <w:rFonts w:cstheme="minorHAnsi"/>
              </w:rPr>
              <w:t>Amount</w:t>
            </w:r>
            <w:r w:rsidRPr="00DE7A04">
              <w:rPr>
                <w:rStyle w:val="eop"/>
                <w:rFonts w:cstheme="minorHAnsi"/>
              </w:rPr>
              <w:t> </w:t>
            </w:r>
          </w:p>
        </w:tc>
      </w:tr>
      <w:tr w:rsidR="00BD5EB7" w:rsidRPr="00DE7A04" w14:paraId="6EAF8D52" w14:textId="77777777" w:rsidTr="007968AE">
        <w:trPr>
          <w:trHeight w:val="281"/>
        </w:trPr>
        <w:tc>
          <w:tcPr>
            <w:tcW w:w="2839" w:type="dxa"/>
          </w:tcPr>
          <w:p w14:paraId="51D4040F" w14:textId="77777777" w:rsidR="00BD5EB7" w:rsidRPr="00DE7A04" w:rsidRDefault="00BD5EB7" w:rsidP="007968AE">
            <w:pPr>
              <w:rPr>
                <w:rFonts w:cstheme="minorHAnsi"/>
              </w:rPr>
            </w:pPr>
            <w:r w:rsidRPr="00DE7A04">
              <w:rPr>
                <w:rFonts w:cstheme="minorHAnsi"/>
              </w:rPr>
              <w:t>DataType</w:t>
            </w:r>
          </w:p>
        </w:tc>
        <w:tc>
          <w:tcPr>
            <w:tcW w:w="6206" w:type="dxa"/>
          </w:tcPr>
          <w:p w14:paraId="4DAC8678" w14:textId="77777777" w:rsidR="00BD5EB7" w:rsidRPr="00DE7A04" w:rsidRDefault="00BD5EB7" w:rsidP="007968AE">
            <w:pPr>
              <w:rPr>
                <w:rFonts w:cstheme="minorHAnsi"/>
              </w:rPr>
            </w:pPr>
            <w:r w:rsidRPr="00DE7A04">
              <w:rPr>
                <w:rFonts w:cstheme="minorHAnsi"/>
              </w:rPr>
              <w:t>Money</w:t>
            </w:r>
          </w:p>
        </w:tc>
      </w:tr>
      <w:tr w:rsidR="00BD5EB7" w:rsidRPr="00DE7A04" w14:paraId="5A259F46" w14:textId="77777777" w:rsidTr="007968AE">
        <w:trPr>
          <w:trHeight w:val="266"/>
        </w:trPr>
        <w:tc>
          <w:tcPr>
            <w:tcW w:w="2839" w:type="dxa"/>
          </w:tcPr>
          <w:p w14:paraId="5FCD79EC" w14:textId="77777777" w:rsidR="00BD5EB7" w:rsidRPr="00DE7A04" w:rsidRDefault="00BD5EB7" w:rsidP="007968AE">
            <w:pPr>
              <w:rPr>
                <w:rFonts w:cstheme="minorHAnsi"/>
              </w:rPr>
            </w:pPr>
            <w:r w:rsidRPr="00DE7A04">
              <w:rPr>
                <w:rFonts w:cstheme="minorHAnsi"/>
              </w:rPr>
              <w:t>Length:</w:t>
            </w:r>
          </w:p>
        </w:tc>
        <w:tc>
          <w:tcPr>
            <w:tcW w:w="6206" w:type="dxa"/>
          </w:tcPr>
          <w:p w14:paraId="68CB4BBE" w14:textId="77777777" w:rsidR="00BD5EB7" w:rsidRPr="00DE7A04" w:rsidRDefault="00BD5EB7" w:rsidP="007968AE">
            <w:pPr>
              <w:rPr>
                <w:rFonts w:cstheme="minorHAnsi"/>
              </w:rPr>
            </w:pPr>
            <w:r w:rsidRPr="00DE7A04">
              <w:rPr>
                <w:rFonts w:cstheme="minorHAnsi"/>
              </w:rPr>
              <w:t>N/A</w:t>
            </w:r>
          </w:p>
        </w:tc>
      </w:tr>
      <w:tr w:rsidR="00BD5EB7" w:rsidRPr="00DE7A04" w14:paraId="5660D136" w14:textId="77777777" w:rsidTr="007968AE">
        <w:trPr>
          <w:trHeight w:val="281"/>
        </w:trPr>
        <w:tc>
          <w:tcPr>
            <w:tcW w:w="2839" w:type="dxa"/>
          </w:tcPr>
          <w:p w14:paraId="705C25CE" w14:textId="77777777" w:rsidR="00BD5EB7" w:rsidRPr="00DE7A04" w:rsidRDefault="00BD5EB7" w:rsidP="007968AE">
            <w:pPr>
              <w:rPr>
                <w:rFonts w:cstheme="minorHAnsi"/>
              </w:rPr>
            </w:pPr>
            <w:r w:rsidRPr="00DE7A04">
              <w:rPr>
                <w:rFonts w:cstheme="minorHAnsi"/>
              </w:rPr>
              <w:t>Purpose:</w:t>
            </w:r>
          </w:p>
        </w:tc>
        <w:tc>
          <w:tcPr>
            <w:tcW w:w="6206" w:type="dxa"/>
          </w:tcPr>
          <w:p w14:paraId="1A2346D3" w14:textId="77777777" w:rsidR="00BD5EB7" w:rsidRPr="00DE7A04" w:rsidRDefault="00BD5EB7" w:rsidP="007968AE">
            <w:pPr>
              <w:rPr>
                <w:rFonts w:cstheme="minorHAnsi"/>
              </w:rPr>
            </w:pPr>
            <w:r w:rsidRPr="00DE7A04">
              <w:rPr>
                <w:rFonts w:cstheme="minorHAnsi"/>
              </w:rPr>
              <w:t>Amount specified for transaction</w:t>
            </w:r>
          </w:p>
        </w:tc>
      </w:tr>
      <w:tr w:rsidR="00BD5EB7" w:rsidRPr="00DE7A04" w14:paraId="73553279" w14:textId="77777777" w:rsidTr="007968AE">
        <w:trPr>
          <w:trHeight w:val="266"/>
        </w:trPr>
        <w:tc>
          <w:tcPr>
            <w:tcW w:w="2839" w:type="dxa"/>
          </w:tcPr>
          <w:p w14:paraId="5B46E62C" w14:textId="77777777" w:rsidR="00BD5EB7" w:rsidRPr="00DE7A04" w:rsidRDefault="00BD5EB7" w:rsidP="007968AE">
            <w:pPr>
              <w:rPr>
                <w:rFonts w:cstheme="minorHAnsi"/>
              </w:rPr>
            </w:pPr>
            <w:r w:rsidRPr="00DE7A04">
              <w:rPr>
                <w:rFonts w:cstheme="minorHAnsi"/>
              </w:rPr>
              <w:t>Unit Type:</w:t>
            </w:r>
          </w:p>
        </w:tc>
        <w:tc>
          <w:tcPr>
            <w:tcW w:w="6206" w:type="dxa"/>
          </w:tcPr>
          <w:p w14:paraId="49F912DB" w14:textId="77777777" w:rsidR="00BD5EB7" w:rsidRPr="00DE7A04" w:rsidRDefault="00BD5EB7" w:rsidP="007968AE">
            <w:pPr>
              <w:rPr>
                <w:rFonts w:cstheme="minorHAnsi"/>
              </w:rPr>
            </w:pPr>
            <w:r w:rsidRPr="00DE7A04">
              <w:rPr>
                <w:rFonts w:cstheme="minorHAnsi"/>
              </w:rPr>
              <w:t>N/A</w:t>
            </w:r>
          </w:p>
        </w:tc>
      </w:tr>
      <w:tr w:rsidR="00BD5EB7" w:rsidRPr="00DE7A04" w14:paraId="73039E8D" w14:textId="77777777" w:rsidTr="007968AE">
        <w:trPr>
          <w:trHeight w:val="281"/>
        </w:trPr>
        <w:tc>
          <w:tcPr>
            <w:tcW w:w="2839" w:type="dxa"/>
          </w:tcPr>
          <w:p w14:paraId="267E40C6"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5487A64C" w14:textId="77777777" w:rsidR="00BD5EB7" w:rsidRPr="00DE7A04" w:rsidRDefault="00BD5EB7" w:rsidP="007968AE">
            <w:pPr>
              <w:rPr>
                <w:rFonts w:cstheme="minorHAnsi"/>
              </w:rPr>
            </w:pPr>
            <w:r w:rsidRPr="00DE7A04">
              <w:rPr>
                <w:rFonts w:cstheme="minorHAnsi"/>
              </w:rPr>
              <w:t>Min/Max values</w:t>
            </w:r>
          </w:p>
        </w:tc>
      </w:tr>
      <w:tr w:rsidR="00BD5EB7" w:rsidRPr="00DE7A04" w14:paraId="7700907F" w14:textId="77777777" w:rsidTr="007968AE">
        <w:trPr>
          <w:trHeight w:val="266"/>
        </w:trPr>
        <w:tc>
          <w:tcPr>
            <w:tcW w:w="2839" w:type="dxa"/>
          </w:tcPr>
          <w:p w14:paraId="6CE68B78" w14:textId="77777777" w:rsidR="00BD5EB7" w:rsidRPr="00DE7A04" w:rsidRDefault="00BD5EB7" w:rsidP="007968AE">
            <w:pPr>
              <w:rPr>
                <w:rFonts w:cstheme="minorHAnsi"/>
              </w:rPr>
            </w:pPr>
            <w:r w:rsidRPr="00DE7A04">
              <w:rPr>
                <w:rFonts w:cstheme="minorHAnsi"/>
              </w:rPr>
              <w:t>Value Explanation:</w:t>
            </w:r>
          </w:p>
        </w:tc>
        <w:tc>
          <w:tcPr>
            <w:tcW w:w="6206" w:type="dxa"/>
          </w:tcPr>
          <w:p w14:paraId="63816B5C" w14:textId="77777777" w:rsidR="00BD5EB7" w:rsidRPr="00DE7A04" w:rsidRDefault="00BD5EB7" w:rsidP="007968AE">
            <w:pPr>
              <w:rPr>
                <w:rFonts w:cstheme="minorHAnsi"/>
              </w:rPr>
            </w:pPr>
            <w:r w:rsidRPr="00DE7A04">
              <w:rPr>
                <w:rFonts w:cstheme="minorHAnsi"/>
              </w:rPr>
              <w:t>Retains and round-off up to two decimal places</w:t>
            </w:r>
          </w:p>
        </w:tc>
      </w:tr>
      <w:tr w:rsidR="00BD5EB7" w:rsidRPr="00DE7A04" w14:paraId="02D0A583" w14:textId="77777777" w:rsidTr="007968AE">
        <w:trPr>
          <w:trHeight w:val="266"/>
        </w:trPr>
        <w:tc>
          <w:tcPr>
            <w:tcW w:w="2839" w:type="dxa"/>
          </w:tcPr>
          <w:p w14:paraId="6BB43D70" w14:textId="77777777" w:rsidR="00BD5EB7" w:rsidRPr="00DE7A04" w:rsidRDefault="00BD5EB7" w:rsidP="007968AE">
            <w:pPr>
              <w:rPr>
                <w:rFonts w:cstheme="minorHAnsi"/>
              </w:rPr>
            </w:pPr>
            <w:r w:rsidRPr="00DE7A04">
              <w:rPr>
                <w:rFonts w:cstheme="minorHAnsi"/>
              </w:rPr>
              <w:t>Sources:</w:t>
            </w:r>
          </w:p>
        </w:tc>
        <w:tc>
          <w:tcPr>
            <w:tcW w:w="6206" w:type="dxa"/>
          </w:tcPr>
          <w:p w14:paraId="7CA5E1B4" w14:textId="77777777" w:rsidR="00BD5EB7" w:rsidRPr="00DE7A04" w:rsidRDefault="00BD5EB7" w:rsidP="007968AE">
            <w:pPr>
              <w:rPr>
                <w:rFonts w:cstheme="minorHAnsi"/>
              </w:rPr>
            </w:pPr>
            <w:r w:rsidRPr="00DE7A04">
              <w:rPr>
                <w:rFonts w:cstheme="minorHAnsi"/>
              </w:rPr>
              <w:t>Mobile banking</w:t>
            </w:r>
          </w:p>
        </w:tc>
      </w:tr>
      <w:tr w:rsidR="00BD5EB7" w:rsidRPr="00DE7A04" w14:paraId="107E9F3C" w14:textId="77777777" w:rsidTr="007968AE">
        <w:trPr>
          <w:trHeight w:val="266"/>
        </w:trPr>
        <w:tc>
          <w:tcPr>
            <w:tcW w:w="2839" w:type="dxa"/>
          </w:tcPr>
          <w:p w14:paraId="196A5474"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1F36B306" w14:textId="77777777" w:rsidR="00BD5EB7" w:rsidRPr="00DE7A04" w:rsidRDefault="00BD5EB7" w:rsidP="007968AE">
            <w:pPr>
              <w:rPr>
                <w:rFonts w:cstheme="minorHAnsi"/>
              </w:rPr>
            </w:pPr>
            <w:r w:rsidRPr="00DE7A04">
              <w:rPr>
                <w:rFonts w:cstheme="minorHAnsi"/>
              </w:rPr>
              <w:t>N/A</w:t>
            </w:r>
          </w:p>
        </w:tc>
      </w:tr>
    </w:tbl>
    <w:p w14:paraId="48EDF06F" w14:textId="77777777" w:rsidR="00F64303" w:rsidRPr="00DE7A04" w:rsidRDefault="00F64303" w:rsidP="00BD5EB7">
      <w:pPr>
        <w:spacing w:after="0"/>
        <w:rPr>
          <w:rFonts w:cstheme="minorHAnsi"/>
          <w:b/>
          <w:bCs/>
        </w:rPr>
      </w:pPr>
    </w:p>
    <w:p w14:paraId="3BFADCDC" w14:textId="07CFC60F" w:rsidR="00BD5EB7" w:rsidRPr="00DE7A04" w:rsidRDefault="00BD5EB7" w:rsidP="00BD5EB7">
      <w:pPr>
        <w:spacing w:after="0"/>
        <w:rPr>
          <w:rFonts w:cstheme="minorHAnsi"/>
          <w:b/>
          <w:bCs/>
        </w:rPr>
      </w:pPr>
      <w:r w:rsidRPr="00DE7A04">
        <w:rPr>
          <w:rFonts w:cstheme="minorHAnsi"/>
          <w:b/>
          <w:bCs/>
        </w:rPr>
        <w:t>Transaction.Currency</w:t>
      </w:r>
    </w:p>
    <w:tbl>
      <w:tblPr>
        <w:tblStyle w:val="TableGrid"/>
        <w:tblW w:w="9045" w:type="dxa"/>
        <w:tblLook w:val="04A0" w:firstRow="1" w:lastRow="0" w:firstColumn="1" w:lastColumn="0" w:noHBand="0" w:noVBand="1"/>
      </w:tblPr>
      <w:tblGrid>
        <w:gridCol w:w="2839"/>
        <w:gridCol w:w="6206"/>
      </w:tblGrid>
      <w:tr w:rsidR="00BD5EB7" w:rsidRPr="00DE7A04" w14:paraId="1B2B1951" w14:textId="77777777" w:rsidTr="007968AE">
        <w:trPr>
          <w:trHeight w:val="281"/>
        </w:trPr>
        <w:tc>
          <w:tcPr>
            <w:tcW w:w="2839" w:type="dxa"/>
          </w:tcPr>
          <w:p w14:paraId="21F7AB08" w14:textId="77777777" w:rsidR="00BD5EB7" w:rsidRPr="00DE7A04" w:rsidRDefault="00BD5EB7" w:rsidP="007968AE">
            <w:pPr>
              <w:rPr>
                <w:rFonts w:cstheme="minorHAnsi"/>
              </w:rPr>
            </w:pPr>
            <w:r w:rsidRPr="00DE7A04">
              <w:rPr>
                <w:rFonts w:cstheme="minorHAnsi"/>
              </w:rPr>
              <w:t>Field Name:</w:t>
            </w:r>
          </w:p>
        </w:tc>
        <w:tc>
          <w:tcPr>
            <w:tcW w:w="6206" w:type="dxa"/>
          </w:tcPr>
          <w:p w14:paraId="356913D8" w14:textId="77777777" w:rsidR="00BD5EB7" w:rsidRPr="00DE7A04" w:rsidRDefault="00BD5EB7" w:rsidP="007968AE">
            <w:pPr>
              <w:rPr>
                <w:rFonts w:cstheme="minorHAnsi"/>
              </w:rPr>
            </w:pPr>
            <w:r w:rsidRPr="00DE7A04">
              <w:rPr>
                <w:rStyle w:val="normaltextrun"/>
                <w:rFonts w:cstheme="minorHAnsi"/>
              </w:rPr>
              <w:t>Currency</w:t>
            </w:r>
          </w:p>
        </w:tc>
      </w:tr>
      <w:tr w:rsidR="00BD5EB7" w:rsidRPr="00DE7A04" w14:paraId="08BE7FED" w14:textId="77777777" w:rsidTr="007968AE">
        <w:trPr>
          <w:trHeight w:val="281"/>
        </w:trPr>
        <w:tc>
          <w:tcPr>
            <w:tcW w:w="2839" w:type="dxa"/>
          </w:tcPr>
          <w:p w14:paraId="5F76F5B7" w14:textId="77777777" w:rsidR="00BD5EB7" w:rsidRPr="00DE7A04" w:rsidRDefault="00BD5EB7" w:rsidP="007968AE">
            <w:pPr>
              <w:rPr>
                <w:rFonts w:cstheme="minorHAnsi"/>
              </w:rPr>
            </w:pPr>
            <w:r w:rsidRPr="00DE7A04">
              <w:rPr>
                <w:rFonts w:cstheme="minorHAnsi"/>
              </w:rPr>
              <w:t>DataType</w:t>
            </w:r>
          </w:p>
        </w:tc>
        <w:tc>
          <w:tcPr>
            <w:tcW w:w="6206" w:type="dxa"/>
          </w:tcPr>
          <w:p w14:paraId="71BD5DA5" w14:textId="302E0D5B" w:rsidR="00BD5EB7" w:rsidRPr="00DE7A04" w:rsidRDefault="00CF2124" w:rsidP="007968AE">
            <w:pPr>
              <w:rPr>
                <w:rFonts w:cstheme="minorHAnsi"/>
              </w:rPr>
            </w:pPr>
            <w:r w:rsidRPr="00DE7A04">
              <w:rPr>
                <w:rFonts w:cstheme="minorHAnsi"/>
              </w:rPr>
              <w:t>Char (</w:t>
            </w:r>
            <w:r w:rsidR="00BD5EB7" w:rsidRPr="00DE7A04">
              <w:rPr>
                <w:rFonts w:cstheme="minorHAnsi"/>
              </w:rPr>
              <w:t>10)</w:t>
            </w:r>
          </w:p>
        </w:tc>
      </w:tr>
      <w:tr w:rsidR="00BD5EB7" w:rsidRPr="00DE7A04" w14:paraId="1E083A9B" w14:textId="77777777" w:rsidTr="007968AE">
        <w:trPr>
          <w:trHeight w:val="266"/>
        </w:trPr>
        <w:tc>
          <w:tcPr>
            <w:tcW w:w="2839" w:type="dxa"/>
          </w:tcPr>
          <w:p w14:paraId="0F3E59AD" w14:textId="77777777" w:rsidR="00BD5EB7" w:rsidRPr="00DE7A04" w:rsidRDefault="00BD5EB7" w:rsidP="007968AE">
            <w:pPr>
              <w:rPr>
                <w:rFonts w:cstheme="minorHAnsi"/>
              </w:rPr>
            </w:pPr>
            <w:r w:rsidRPr="00DE7A04">
              <w:rPr>
                <w:rFonts w:cstheme="minorHAnsi"/>
              </w:rPr>
              <w:t>Length:</w:t>
            </w:r>
          </w:p>
        </w:tc>
        <w:tc>
          <w:tcPr>
            <w:tcW w:w="6206" w:type="dxa"/>
          </w:tcPr>
          <w:p w14:paraId="66030CA0" w14:textId="77777777" w:rsidR="00BD5EB7" w:rsidRPr="00DE7A04" w:rsidRDefault="00BD5EB7" w:rsidP="007968AE">
            <w:pPr>
              <w:rPr>
                <w:rFonts w:cstheme="minorHAnsi"/>
              </w:rPr>
            </w:pPr>
            <w:r w:rsidRPr="00DE7A04">
              <w:rPr>
                <w:rFonts w:cstheme="minorHAnsi"/>
              </w:rPr>
              <w:t>N/A</w:t>
            </w:r>
          </w:p>
        </w:tc>
      </w:tr>
      <w:tr w:rsidR="00BD5EB7" w:rsidRPr="00DE7A04" w14:paraId="42B8A038" w14:textId="77777777" w:rsidTr="007968AE">
        <w:trPr>
          <w:trHeight w:val="281"/>
        </w:trPr>
        <w:tc>
          <w:tcPr>
            <w:tcW w:w="2839" w:type="dxa"/>
          </w:tcPr>
          <w:p w14:paraId="3CBD160A" w14:textId="77777777" w:rsidR="00BD5EB7" w:rsidRPr="00DE7A04" w:rsidRDefault="00BD5EB7" w:rsidP="007968AE">
            <w:pPr>
              <w:rPr>
                <w:rFonts w:cstheme="minorHAnsi"/>
              </w:rPr>
            </w:pPr>
            <w:r w:rsidRPr="00DE7A04">
              <w:rPr>
                <w:rFonts w:cstheme="minorHAnsi"/>
              </w:rPr>
              <w:t>Purpose:</w:t>
            </w:r>
          </w:p>
        </w:tc>
        <w:tc>
          <w:tcPr>
            <w:tcW w:w="6206" w:type="dxa"/>
          </w:tcPr>
          <w:p w14:paraId="3D034D48" w14:textId="77777777" w:rsidR="00BD5EB7" w:rsidRPr="00DE7A04" w:rsidRDefault="00BD5EB7" w:rsidP="007968AE">
            <w:pPr>
              <w:rPr>
                <w:rFonts w:cstheme="minorHAnsi"/>
              </w:rPr>
            </w:pPr>
            <w:r w:rsidRPr="00DE7A04">
              <w:rPr>
                <w:rFonts w:cstheme="minorHAnsi"/>
              </w:rPr>
              <w:t>Type of currency associated to the customer’s account</w:t>
            </w:r>
          </w:p>
        </w:tc>
      </w:tr>
      <w:tr w:rsidR="00BD5EB7" w:rsidRPr="00DE7A04" w14:paraId="466DFD4D" w14:textId="77777777" w:rsidTr="007968AE">
        <w:trPr>
          <w:trHeight w:val="266"/>
        </w:trPr>
        <w:tc>
          <w:tcPr>
            <w:tcW w:w="2839" w:type="dxa"/>
          </w:tcPr>
          <w:p w14:paraId="3FE74EBF" w14:textId="77777777" w:rsidR="00BD5EB7" w:rsidRPr="00DE7A04" w:rsidRDefault="00BD5EB7" w:rsidP="007968AE">
            <w:pPr>
              <w:rPr>
                <w:rFonts w:cstheme="minorHAnsi"/>
              </w:rPr>
            </w:pPr>
            <w:r w:rsidRPr="00DE7A04">
              <w:rPr>
                <w:rFonts w:cstheme="minorHAnsi"/>
              </w:rPr>
              <w:t>Unit Type:</w:t>
            </w:r>
          </w:p>
        </w:tc>
        <w:tc>
          <w:tcPr>
            <w:tcW w:w="6206" w:type="dxa"/>
          </w:tcPr>
          <w:p w14:paraId="27C4DD64" w14:textId="77777777" w:rsidR="00BD5EB7" w:rsidRPr="00DE7A04" w:rsidRDefault="00BD5EB7" w:rsidP="007968AE">
            <w:pPr>
              <w:rPr>
                <w:rFonts w:cstheme="minorHAnsi"/>
              </w:rPr>
            </w:pPr>
            <w:r w:rsidRPr="00DE7A04">
              <w:rPr>
                <w:rFonts w:cstheme="minorHAnsi"/>
              </w:rPr>
              <w:t>N/A</w:t>
            </w:r>
          </w:p>
        </w:tc>
      </w:tr>
      <w:tr w:rsidR="00BD5EB7" w:rsidRPr="00DE7A04" w14:paraId="2060D3CB" w14:textId="77777777" w:rsidTr="007968AE">
        <w:trPr>
          <w:trHeight w:val="281"/>
        </w:trPr>
        <w:tc>
          <w:tcPr>
            <w:tcW w:w="2839" w:type="dxa"/>
          </w:tcPr>
          <w:p w14:paraId="049B40C1"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530FCE0E" w14:textId="77777777" w:rsidR="00BD5EB7" w:rsidRPr="00DE7A04" w:rsidRDefault="00BD5EB7" w:rsidP="007968AE">
            <w:pPr>
              <w:rPr>
                <w:rFonts w:cstheme="minorHAnsi"/>
              </w:rPr>
            </w:pPr>
            <w:r w:rsidRPr="00DE7A04">
              <w:rPr>
                <w:rFonts w:cstheme="minorHAnsi"/>
              </w:rPr>
              <w:t>CAD, USD</w:t>
            </w:r>
          </w:p>
        </w:tc>
      </w:tr>
      <w:tr w:rsidR="00BD5EB7" w:rsidRPr="00DE7A04" w14:paraId="2A9ABDA2" w14:textId="77777777" w:rsidTr="007968AE">
        <w:trPr>
          <w:trHeight w:val="167"/>
        </w:trPr>
        <w:tc>
          <w:tcPr>
            <w:tcW w:w="2839" w:type="dxa"/>
          </w:tcPr>
          <w:p w14:paraId="3DA9CB05" w14:textId="77777777" w:rsidR="00BD5EB7" w:rsidRPr="00DE7A04" w:rsidRDefault="00BD5EB7" w:rsidP="007968AE">
            <w:pPr>
              <w:rPr>
                <w:rFonts w:cstheme="minorHAnsi"/>
              </w:rPr>
            </w:pPr>
            <w:r w:rsidRPr="00DE7A04">
              <w:rPr>
                <w:rFonts w:cstheme="minorHAnsi"/>
              </w:rPr>
              <w:t>Value Explanation:</w:t>
            </w:r>
          </w:p>
        </w:tc>
        <w:tc>
          <w:tcPr>
            <w:tcW w:w="6206" w:type="dxa"/>
          </w:tcPr>
          <w:p w14:paraId="35DE421A" w14:textId="77777777" w:rsidR="00BD5EB7" w:rsidRPr="00DE7A04" w:rsidRDefault="00BD5EB7" w:rsidP="007968AE">
            <w:pPr>
              <w:rPr>
                <w:rFonts w:cstheme="minorHAnsi"/>
              </w:rPr>
            </w:pPr>
            <w:r w:rsidRPr="00DE7A04">
              <w:rPr>
                <w:rFonts w:cstheme="minorHAnsi"/>
              </w:rPr>
              <w:t>Should be either from the range</w:t>
            </w:r>
          </w:p>
        </w:tc>
      </w:tr>
      <w:tr w:rsidR="00BD5EB7" w:rsidRPr="00DE7A04" w14:paraId="6E690DC9" w14:textId="77777777" w:rsidTr="007968AE">
        <w:trPr>
          <w:trHeight w:val="266"/>
        </w:trPr>
        <w:tc>
          <w:tcPr>
            <w:tcW w:w="2839" w:type="dxa"/>
          </w:tcPr>
          <w:p w14:paraId="0D69AFB2" w14:textId="77777777" w:rsidR="00BD5EB7" w:rsidRPr="00DE7A04" w:rsidRDefault="00BD5EB7" w:rsidP="007968AE">
            <w:pPr>
              <w:rPr>
                <w:rFonts w:cstheme="minorHAnsi"/>
              </w:rPr>
            </w:pPr>
            <w:r w:rsidRPr="00DE7A04">
              <w:rPr>
                <w:rFonts w:cstheme="minorHAnsi"/>
              </w:rPr>
              <w:t>Sources:</w:t>
            </w:r>
          </w:p>
        </w:tc>
        <w:tc>
          <w:tcPr>
            <w:tcW w:w="6206" w:type="dxa"/>
          </w:tcPr>
          <w:p w14:paraId="2A85E9DA" w14:textId="77777777" w:rsidR="00BD5EB7" w:rsidRPr="00DE7A04" w:rsidRDefault="00BD5EB7" w:rsidP="007968AE">
            <w:pPr>
              <w:rPr>
                <w:rFonts w:cstheme="minorHAnsi"/>
              </w:rPr>
            </w:pPr>
            <w:r w:rsidRPr="00DE7A04">
              <w:rPr>
                <w:rFonts w:cstheme="minorHAnsi"/>
              </w:rPr>
              <w:t>System generated</w:t>
            </w:r>
          </w:p>
        </w:tc>
      </w:tr>
      <w:tr w:rsidR="00BD5EB7" w:rsidRPr="00DE7A04" w14:paraId="5D1DD934" w14:textId="77777777" w:rsidTr="007968AE">
        <w:trPr>
          <w:trHeight w:val="266"/>
        </w:trPr>
        <w:tc>
          <w:tcPr>
            <w:tcW w:w="2839" w:type="dxa"/>
          </w:tcPr>
          <w:p w14:paraId="4F42BDB2"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4E74423C" w14:textId="77777777" w:rsidR="00BD5EB7" w:rsidRPr="00DE7A04" w:rsidRDefault="00BD5EB7" w:rsidP="007968AE">
            <w:pPr>
              <w:rPr>
                <w:rFonts w:cstheme="minorHAnsi"/>
              </w:rPr>
            </w:pPr>
            <w:r w:rsidRPr="00DE7A04">
              <w:rPr>
                <w:rFonts w:cstheme="minorHAnsi"/>
              </w:rPr>
              <w:t>N/A</w:t>
            </w:r>
          </w:p>
        </w:tc>
      </w:tr>
    </w:tbl>
    <w:p w14:paraId="546BBF52" w14:textId="77777777" w:rsidR="00F64303" w:rsidRPr="00DE7A04" w:rsidRDefault="00F64303" w:rsidP="00BD5EB7">
      <w:pPr>
        <w:spacing w:after="0"/>
        <w:rPr>
          <w:rFonts w:cstheme="minorHAnsi"/>
          <w:b/>
          <w:bCs/>
        </w:rPr>
      </w:pPr>
    </w:p>
    <w:p w14:paraId="0F6843D1" w14:textId="6B2DBAFF" w:rsidR="00BD5EB7" w:rsidRPr="00DE7A04" w:rsidRDefault="00BD5EB7" w:rsidP="00BD5EB7">
      <w:pPr>
        <w:spacing w:after="0"/>
        <w:rPr>
          <w:rFonts w:cstheme="minorHAnsi"/>
          <w:b/>
          <w:bCs/>
        </w:rPr>
      </w:pPr>
      <w:r w:rsidRPr="00DE7A04">
        <w:rPr>
          <w:rFonts w:cstheme="minorHAnsi"/>
          <w:b/>
          <w:bCs/>
        </w:rPr>
        <w:lastRenderedPageBreak/>
        <w:t>Transaction.TransactionDate</w:t>
      </w:r>
    </w:p>
    <w:tbl>
      <w:tblPr>
        <w:tblStyle w:val="TableGrid"/>
        <w:tblW w:w="9045" w:type="dxa"/>
        <w:tblLook w:val="04A0" w:firstRow="1" w:lastRow="0" w:firstColumn="1" w:lastColumn="0" w:noHBand="0" w:noVBand="1"/>
      </w:tblPr>
      <w:tblGrid>
        <w:gridCol w:w="2839"/>
        <w:gridCol w:w="6206"/>
      </w:tblGrid>
      <w:tr w:rsidR="00BD5EB7" w:rsidRPr="00DE7A04" w14:paraId="680D2275" w14:textId="77777777" w:rsidTr="007968AE">
        <w:trPr>
          <w:trHeight w:val="281"/>
        </w:trPr>
        <w:tc>
          <w:tcPr>
            <w:tcW w:w="2839" w:type="dxa"/>
          </w:tcPr>
          <w:p w14:paraId="2DFE5044" w14:textId="77777777" w:rsidR="00BD5EB7" w:rsidRPr="00DE7A04" w:rsidRDefault="00BD5EB7" w:rsidP="007968AE">
            <w:pPr>
              <w:rPr>
                <w:rFonts w:cstheme="minorHAnsi"/>
              </w:rPr>
            </w:pPr>
            <w:r w:rsidRPr="00DE7A04">
              <w:rPr>
                <w:rFonts w:cstheme="minorHAnsi"/>
              </w:rPr>
              <w:t>Field Name:</w:t>
            </w:r>
          </w:p>
        </w:tc>
        <w:tc>
          <w:tcPr>
            <w:tcW w:w="6206" w:type="dxa"/>
          </w:tcPr>
          <w:p w14:paraId="105A020B" w14:textId="77777777" w:rsidR="00BD5EB7" w:rsidRPr="00DE7A04" w:rsidRDefault="00BD5EB7" w:rsidP="007968AE">
            <w:pPr>
              <w:rPr>
                <w:rFonts w:cstheme="minorHAnsi"/>
              </w:rPr>
            </w:pPr>
            <w:r w:rsidRPr="00DE7A04">
              <w:rPr>
                <w:rStyle w:val="normaltextrun"/>
                <w:rFonts w:cstheme="minorHAnsi"/>
              </w:rPr>
              <w:t>TransactionDate</w:t>
            </w:r>
            <w:r w:rsidRPr="00DE7A04">
              <w:rPr>
                <w:rStyle w:val="eop"/>
                <w:rFonts w:cstheme="minorHAnsi"/>
              </w:rPr>
              <w:t> </w:t>
            </w:r>
          </w:p>
        </w:tc>
      </w:tr>
      <w:tr w:rsidR="00BD5EB7" w:rsidRPr="00DE7A04" w14:paraId="61FECD84" w14:textId="77777777" w:rsidTr="007968AE">
        <w:trPr>
          <w:trHeight w:val="281"/>
        </w:trPr>
        <w:tc>
          <w:tcPr>
            <w:tcW w:w="2839" w:type="dxa"/>
          </w:tcPr>
          <w:p w14:paraId="5AEFC0C3" w14:textId="77777777" w:rsidR="00BD5EB7" w:rsidRPr="00DE7A04" w:rsidRDefault="00BD5EB7" w:rsidP="007968AE">
            <w:pPr>
              <w:rPr>
                <w:rFonts w:cstheme="minorHAnsi"/>
              </w:rPr>
            </w:pPr>
            <w:r w:rsidRPr="00DE7A04">
              <w:rPr>
                <w:rFonts w:cstheme="minorHAnsi"/>
              </w:rPr>
              <w:t>DataType</w:t>
            </w:r>
          </w:p>
        </w:tc>
        <w:tc>
          <w:tcPr>
            <w:tcW w:w="6206" w:type="dxa"/>
          </w:tcPr>
          <w:p w14:paraId="3AC2E603" w14:textId="77777777" w:rsidR="00BD5EB7" w:rsidRPr="00DE7A04" w:rsidRDefault="00BD5EB7" w:rsidP="007968AE">
            <w:pPr>
              <w:rPr>
                <w:rFonts w:cstheme="minorHAnsi"/>
              </w:rPr>
            </w:pPr>
            <w:r w:rsidRPr="00DE7A04">
              <w:rPr>
                <w:rFonts w:cstheme="minorHAnsi"/>
              </w:rPr>
              <w:t>DateTime</w:t>
            </w:r>
          </w:p>
        </w:tc>
      </w:tr>
      <w:tr w:rsidR="00BD5EB7" w:rsidRPr="00DE7A04" w14:paraId="26FF5DF5" w14:textId="77777777" w:rsidTr="007968AE">
        <w:trPr>
          <w:trHeight w:val="266"/>
        </w:trPr>
        <w:tc>
          <w:tcPr>
            <w:tcW w:w="2839" w:type="dxa"/>
          </w:tcPr>
          <w:p w14:paraId="071F2549" w14:textId="77777777" w:rsidR="00BD5EB7" w:rsidRPr="00DE7A04" w:rsidRDefault="00BD5EB7" w:rsidP="007968AE">
            <w:pPr>
              <w:rPr>
                <w:rFonts w:cstheme="minorHAnsi"/>
              </w:rPr>
            </w:pPr>
            <w:r w:rsidRPr="00DE7A04">
              <w:rPr>
                <w:rFonts w:cstheme="minorHAnsi"/>
              </w:rPr>
              <w:t>Length:</w:t>
            </w:r>
          </w:p>
        </w:tc>
        <w:tc>
          <w:tcPr>
            <w:tcW w:w="6206" w:type="dxa"/>
          </w:tcPr>
          <w:p w14:paraId="50E61D50" w14:textId="77777777" w:rsidR="00BD5EB7" w:rsidRPr="00DE7A04" w:rsidRDefault="00BD5EB7" w:rsidP="007968AE">
            <w:pPr>
              <w:rPr>
                <w:rFonts w:cstheme="minorHAnsi"/>
              </w:rPr>
            </w:pPr>
            <w:r w:rsidRPr="00DE7A04">
              <w:rPr>
                <w:rFonts w:cstheme="minorHAnsi"/>
              </w:rPr>
              <w:t>N/A</w:t>
            </w:r>
          </w:p>
        </w:tc>
      </w:tr>
      <w:tr w:rsidR="00BD5EB7" w:rsidRPr="00DE7A04" w14:paraId="25BB6DD8" w14:textId="77777777" w:rsidTr="007968AE">
        <w:trPr>
          <w:trHeight w:val="281"/>
        </w:trPr>
        <w:tc>
          <w:tcPr>
            <w:tcW w:w="2839" w:type="dxa"/>
          </w:tcPr>
          <w:p w14:paraId="2DC435F4" w14:textId="77777777" w:rsidR="00BD5EB7" w:rsidRPr="00DE7A04" w:rsidRDefault="00BD5EB7" w:rsidP="007968AE">
            <w:pPr>
              <w:rPr>
                <w:rFonts w:cstheme="minorHAnsi"/>
              </w:rPr>
            </w:pPr>
            <w:r w:rsidRPr="00DE7A04">
              <w:rPr>
                <w:rFonts w:cstheme="minorHAnsi"/>
              </w:rPr>
              <w:t>Purpose:</w:t>
            </w:r>
          </w:p>
        </w:tc>
        <w:tc>
          <w:tcPr>
            <w:tcW w:w="6206" w:type="dxa"/>
          </w:tcPr>
          <w:p w14:paraId="5B56A316" w14:textId="77777777" w:rsidR="00BD5EB7" w:rsidRPr="00DE7A04" w:rsidRDefault="00BD5EB7" w:rsidP="007968AE">
            <w:pPr>
              <w:rPr>
                <w:rFonts w:cstheme="minorHAnsi"/>
              </w:rPr>
            </w:pPr>
            <w:r w:rsidRPr="00DE7A04">
              <w:rPr>
                <w:rFonts w:cstheme="minorHAnsi"/>
              </w:rPr>
              <w:t>The timestamp at the time the customer performs the transaction</w:t>
            </w:r>
          </w:p>
        </w:tc>
      </w:tr>
      <w:tr w:rsidR="00BD5EB7" w:rsidRPr="00DE7A04" w14:paraId="5F9691C9" w14:textId="77777777" w:rsidTr="007968AE">
        <w:trPr>
          <w:trHeight w:val="266"/>
        </w:trPr>
        <w:tc>
          <w:tcPr>
            <w:tcW w:w="2839" w:type="dxa"/>
          </w:tcPr>
          <w:p w14:paraId="2271ABB2" w14:textId="77777777" w:rsidR="00BD5EB7" w:rsidRPr="00DE7A04" w:rsidRDefault="00BD5EB7" w:rsidP="007968AE">
            <w:pPr>
              <w:rPr>
                <w:rFonts w:cstheme="minorHAnsi"/>
              </w:rPr>
            </w:pPr>
            <w:r w:rsidRPr="00DE7A04">
              <w:rPr>
                <w:rFonts w:cstheme="minorHAnsi"/>
              </w:rPr>
              <w:t>Unit Type:</w:t>
            </w:r>
          </w:p>
        </w:tc>
        <w:tc>
          <w:tcPr>
            <w:tcW w:w="6206" w:type="dxa"/>
          </w:tcPr>
          <w:p w14:paraId="7DD4964A" w14:textId="77777777" w:rsidR="00BD5EB7" w:rsidRPr="00DE7A04" w:rsidRDefault="00BD5EB7" w:rsidP="007968AE">
            <w:pPr>
              <w:rPr>
                <w:rFonts w:cstheme="minorHAnsi"/>
              </w:rPr>
            </w:pPr>
            <w:r w:rsidRPr="00DE7A04">
              <w:rPr>
                <w:rFonts w:cstheme="minorHAnsi"/>
              </w:rPr>
              <w:t>N/A</w:t>
            </w:r>
          </w:p>
        </w:tc>
      </w:tr>
      <w:tr w:rsidR="00BD5EB7" w:rsidRPr="00DE7A04" w14:paraId="1EE1F600" w14:textId="77777777" w:rsidTr="007968AE">
        <w:trPr>
          <w:trHeight w:val="281"/>
        </w:trPr>
        <w:tc>
          <w:tcPr>
            <w:tcW w:w="2839" w:type="dxa"/>
          </w:tcPr>
          <w:p w14:paraId="2E63C46E"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447385D4" w14:textId="77777777" w:rsidR="00BD5EB7" w:rsidRPr="00DE7A04" w:rsidRDefault="00BD5EB7" w:rsidP="007968AE">
            <w:pPr>
              <w:rPr>
                <w:rFonts w:cstheme="minorHAnsi"/>
              </w:rPr>
            </w:pPr>
            <w:r w:rsidRPr="00DE7A04">
              <w:rPr>
                <w:rFonts w:cstheme="minorHAnsi"/>
              </w:rPr>
              <w:t>N/A</w:t>
            </w:r>
          </w:p>
        </w:tc>
      </w:tr>
      <w:tr w:rsidR="00BD5EB7" w:rsidRPr="00DE7A04" w14:paraId="77ECB380" w14:textId="77777777" w:rsidTr="007968AE">
        <w:trPr>
          <w:trHeight w:val="266"/>
        </w:trPr>
        <w:tc>
          <w:tcPr>
            <w:tcW w:w="2839" w:type="dxa"/>
          </w:tcPr>
          <w:p w14:paraId="5DA72BA0" w14:textId="77777777" w:rsidR="00BD5EB7" w:rsidRPr="00DE7A04" w:rsidRDefault="00BD5EB7" w:rsidP="007968AE">
            <w:pPr>
              <w:rPr>
                <w:rFonts w:cstheme="minorHAnsi"/>
              </w:rPr>
            </w:pPr>
            <w:r w:rsidRPr="00DE7A04">
              <w:rPr>
                <w:rFonts w:cstheme="minorHAnsi"/>
              </w:rPr>
              <w:t>Value Explanation:</w:t>
            </w:r>
          </w:p>
        </w:tc>
        <w:tc>
          <w:tcPr>
            <w:tcW w:w="6206" w:type="dxa"/>
          </w:tcPr>
          <w:p w14:paraId="714179DB" w14:textId="77777777" w:rsidR="00BD5EB7" w:rsidRPr="00DE7A04" w:rsidRDefault="00BD5EB7" w:rsidP="007968AE">
            <w:pPr>
              <w:rPr>
                <w:rFonts w:cstheme="minorHAnsi"/>
              </w:rPr>
            </w:pPr>
            <w:r w:rsidRPr="00DE7A04">
              <w:rPr>
                <w:rFonts w:cstheme="minorHAnsi"/>
              </w:rPr>
              <w:t>N/A</w:t>
            </w:r>
          </w:p>
        </w:tc>
      </w:tr>
      <w:tr w:rsidR="00BD5EB7" w:rsidRPr="00DE7A04" w14:paraId="2CC1A4F4" w14:textId="77777777" w:rsidTr="007968AE">
        <w:trPr>
          <w:trHeight w:val="266"/>
        </w:trPr>
        <w:tc>
          <w:tcPr>
            <w:tcW w:w="2839" w:type="dxa"/>
          </w:tcPr>
          <w:p w14:paraId="4EAF39E6" w14:textId="77777777" w:rsidR="00BD5EB7" w:rsidRPr="00DE7A04" w:rsidRDefault="00BD5EB7" w:rsidP="007968AE">
            <w:pPr>
              <w:rPr>
                <w:rFonts w:cstheme="minorHAnsi"/>
              </w:rPr>
            </w:pPr>
            <w:r w:rsidRPr="00DE7A04">
              <w:rPr>
                <w:rFonts w:cstheme="minorHAnsi"/>
              </w:rPr>
              <w:t>Sources:</w:t>
            </w:r>
          </w:p>
        </w:tc>
        <w:tc>
          <w:tcPr>
            <w:tcW w:w="6206" w:type="dxa"/>
          </w:tcPr>
          <w:p w14:paraId="334D04E5" w14:textId="77777777" w:rsidR="00BD5EB7" w:rsidRPr="00DE7A04" w:rsidRDefault="00BD5EB7" w:rsidP="007968AE">
            <w:pPr>
              <w:rPr>
                <w:rFonts w:cstheme="minorHAnsi"/>
              </w:rPr>
            </w:pPr>
            <w:r w:rsidRPr="00DE7A04">
              <w:rPr>
                <w:rFonts w:cstheme="minorHAnsi"/>
              </w:rPr>
              <w:t>System generated</w:t>
            </w:r>
          </w:p>
        </w:tc>
      </w:tr>
      <w:tr w:rsidR="00BD5EB7" w:rsidRPr="00DE7A04" w14:paraId="725856C6" w14:textId="77777777" w:rsidTr="007968AE">
        <w:trPr>
          <w:trHeight w:val="266"/>
        </w:trPr>
        <w:tc>
          <w:tcPr>
            <w:tcW w:w="2839" w:type="dxa"/>
          </w:tcPr>
          <w:p w14:paraId="1BE1DD5D"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42F5FF85" w14:textId="77777777" w:rsidR="00BD5EB7" w:rsidRPr="00DE7A04" w:rsidRDefault="00BD5EB7" w:rsidP="007968AE">
            <w:pPr>
              <w:rPr>
                <w:rFonts w:cstheme="minorHAnsi"/>
              </w:rPr>
            </w:pPr>
            <w:r w:rsidRPr="00DE7A04">
              <w:rPr>
                <w:rFonts w:cstheme="minorHAnsi"/>
              </w:rPr>
              <w:t>N/A</w:t>
            </w:r>
          </w:p>
        </w:tc>
      </w:tr>
    </w:tbl>
    <w:p w14:paraId="4205D261" w14:textId="77777777" w:rsidR="00BD5EB7" w:rsidRPr="00DE7A04" w:rsidRDefault="00BD5EB7" w:rsidP="00BD5EB7">
      <w:pPr>
        <w:rPr>
          <w:rFonts w:cstheme="minorHAnsi"/>
        </w:rPr>
      </w:pPr>
    </w:p>
    <w:p w14:paraId="7464B52B" w14:textId="77777777" w:rsidR="00BD5EB7" w:rsidRPr="00DE7A04" w:rsidRDefault="00BD5EB7" w:rsidP="00BD5EB7">
      <w:pPr>
        <w:spacing w:after="0"/>
        <w:rPr>
          <w:rFonts w:cstheme="minorHAnsi"/>
          <w:b/>
          <w:bCs/>
        </w:rPr>
      </w:pPr>
      <w:r w:rsidRPr="00DE7A04">
        <w:rPr>
          <w:rFonts w:cstheme="minorHAnsi"/>
          <w:b/>
          <w:bCs/>
        </w:rPr>
        <w:t>Transaction.Status</w:t>
      </w:r>
    </w:p>
    <w:tbl>
      <w:tblPr>
        <w:tblStyle w:val="TableGrid"/>
        <w:tblW w:w="9045" w:type="dxa"/>
        <w:tblLook w:val="04A0" w:firstRow="1" w:lastRow="0" w:firstColumn="1" w:lastColumn="0" w:noHBand="0" w:noVBand="1"/>
      </w:tblPr>
      <w:tblGrid>
        <w:gridCol w:w="2839"/>
        <w:gridCol w:w="6206"/>
      </w:tblGrid>
      <w:tr w:rsidR="00BD5EB7" w:rsidRPr="00DE7A04" w14:paraId="3F0FD2A2" w14:textId="77777777" w:rsidTr="007968AE">
        <w:trPr>
          <w:trHeight w:val="281"/>
        </w:trPr>
        <w:tc>
          <w:tcPr>
            <w:tcW w:w="2839" w:type="dxa"/>
          </w:tcPr>
          <w:p w14:paraId="56871BF8" w14:textId="77777777" w:rsidR="00BD5EB7" w:rsidRPr="00DE7A04" w:rsidRDefault="00BD5EB7" w:rsidP="007968AE">
            <w:pPr>
              <w:rPr>
                <w:rFonts w:cstheme="minorHAnsi"/>
              </w:rPr>
            </w:pPr>
            <w:r w:rsidRPr="00DE7A04">
              <w:rPr>
                <w:rFonts w:cstheme="minorHAnsi"/>
              </w:rPr>
              <w:t>Field Name:</w:t>
            </w:r>
          </w:p>
        </w:tc>
        <w:tc>
          <w:tcPr>
            <w:tcW w:w="6206" w:type="dxa"/>
          </w:tcPr>
          <w:p w14:paraId="1848E1EC" w14:textId="77777777" w:rsidR="00BD5EB7" w:rsidRPr="00DE7A04" w:rsidRDefault="00BD5EB7" w:rsidP="007968AE">
            <w:pPr>
              <w:rPr>
                <w:rFonts w:cstheme="minorHAnsi"/>
              </w:rPr>
            </w:pPr>
            <w:r w:rsidRPr="00DE7A04">
              <w:rPr>
                <w:rFonts w:cstheme="minorHAnsi"/>
              </w:rPr>
              <w:t>Status</w:t>
            </w:r>
          </w:p>
        </w:tc>
      </w:tr>
      <w:tr w:rsidR="00BD5EB7" w:rsidRPr="00DE7A04" w14:paraId="2BAEEE9F" w14:textId="77777777" w:rsidTr="007968AE">
        <w:trPr>
          <w:trHeight w:val="281"/>
        </w:trPr>
        <w:tc>
          <w:tcPr>
            <w:tcW w:w="2839" w:type="dxa"/>
          </w:tcPr>
          <w:p w14:paraId="5D1057A8" w14:textId="77777777" w:rsidR="00BD5EB7" w:rsidRPr="00DE7A04" w:rsidRDefault="00BD5EB7" w:rsidP="007968AE">
            <w:pPr>
              <w:rPr>
                <w:rFonts w:cstheme="minorHAnsi"/>
              </w:rPr>
            </w:pPr>
            <w:r w:rsidRPr="00DE7A04">
              <w:rPr>
                <w:rFonts w:cstheme="minorHAnsi"/>
              </w:rPr>
              <w:t>DataType</w:t>
            </w:r>
          </w:p>
        </w:tc>
        <w:tc>
          <w:tcPr>
            <w:tcW w:w="6206" w:type="dxa"/>
          </w:tcPr>
          <w:p w14:paraId="56FFBAD2" w14:textId="77777777" w:rsidR="00BD5EB7" w:rsidRPr="00DE7A04" w:rsidRDefault="00BD5EB7" w:rsidP="007968AE">
            <w:pPr>
              <w:rPr>
                <w:rFonts w:cstheme="minorHAnsi"/>
              </w:rPr>
            </w:pPr>
            <w:r w:rsidRPr="00DE7A04">
              <w:rPr>
                <w:rStyle w:val="normaltextrun"/>
                <w:rFonts w:cstheme="minorHAnsi"/>
              </w:rPr>
              <w:t>Enum</w:t>
            </w:r>
          </w:p>
        </w:tc>
      </w:tr>
      <w:tr w:rsidR="00BD5EB7" w:rsidRPr="00DE7A04" w14:paraId="33C054B5" w14:textId="77777777" w:rsidTr="007968AE">
        <w:trPr>
          <w:trHeight w:val="266"/>
        </w:trPr>
        <w:tc>
          <w:tcPr>
            <w:tcW w:w="2839" w:type="dxa"/>
          </w:tcPr>
          <w:p w14:paraId="7105058D" w14:textId="77777777" w:rsidR="00BD5EB7" w:rsidRPr="00DE7A04" w:rsidRDefault="00BD5EB7" w:rsidP="007968AE">
            <w:pPr>
              <w:rPr>
                <w:rFonts w:cstheme="minorHAnsi"/>
              </w:rPr>
            </w:pPr>
            <w:r w:rsidRPr="00DE7A04">
              <w:rPr>
                <w:rFonts w:cstheme="minorHAnsi"/>
              </w:rPr>
              <w:t>Length:</w:t>
            </w:r>
          </w:p>
        </w:tc>
        <w:tc>
          <w:tcPr>
            <w:tcW w:w="6206" w:type="dxa"/>
          </w:tcPr>
          <w:p w14:paraId="68B2F07A" w14:textId="77777777" w:rsidR="00BD5EB7" w:rsidRPr="00DE7A04" w:rsidRDefault="00BD5EB7" w:rsidP="007968AE">
            <w:pPr>
              <w:rPr>
                <w:rFonts w:cstheme="minorHAnsi"/>
              </w:rPr>
            </w:pPr>
            <w:r w:rsidRPr="00DE7A04">
              <w:rPr>
                <w:rFonts w:cstheme="minorHAnsi"/>
              </w:rPr>
              <w:t>N/A</w:t>
            </w:r>
          </w:p>
        </w:tc>
      </w:tr>
      <w:tr w:rsidR="00BD5EB7" w:rsidRPr="00DE7A04" w14:paraId="2D0C855F" w14:textId="77777777" w:rsidTr="007968AE">
        <w:trPr>
          <w:trHeight w:val="173"/>
        </w:trPr>
        <w:tc>
          <w:tcPr>
            <w:tcW w:w="2839" w:type="dxa"/>
          </w:tcPr>
          <w:p w14:paraId="747E7C2B" w14:textId="77777777" w:rsidR="00BD5EB7" w:rsidRPr="00DE7A04" w:rsidRDefault="00BD5EB7" w:rsidP="007968AE">
            <w:pPr>
              <w:rPr>
                <w:rFonts w:cstheme="minorHAnsi"/>
              </w:rPr>
            </w:pPr>
            <w:r w:rsidRPr="00DE7A04">
              <w:rPr>
                <w:rFonts w:cstheme="minorHAnsi"/>
              </w:rPr>
              <w:t>Purpose:</w:t>
            </w:r>
          </w:p>
        </w:tc>
        <w:tc>
          <w:tcPr>
            <w:tcW w:w="6206" w:type="dxa"/>
          </w:tcPr>
          <w:p w14:paraId="336E6459" w14:textId="77777777" w:rsidR="00BD5EB7" w:rsidRPr="00DE7A04" w:rsidRDefault="00BD5EB7" w:rsidP="007968AE">
            <w:pPr>
              <w:rPr>
                <w:rFonts w:cstheme="minorHAnsi"/>
              </w:rPr>
            </w:pPr>
            <w:r w:rsidRPr="00DE7A04">
              <w:rPr>
                <w:rFonts w:cstheme="minorHAnsi"/>
              </w:rPr>
              <w:t>Provides the status of the transaction initiated by the customer</w:t>
            </w:r>
          </w:p>
        </w:tc>
      </w:tr>
      <w:tr w:rsidR="00BD5EB7" w:rsidRPr="00DE7A04" w14:paraId="33B733B4" w14:textId="77777777" w:rsidTr="007968AE">
        <w:trPr>
          <w:trHeight w:val="266"/>
        </w:trPr>
        <w:tc>
          <w:tcPr>
            <w:tcW w:w="2839" w:type="dxa"/>
          </w:tcPr>
          <w:p w14:paraId="54655B96" w14:textId="77777777" w:rsidR="00BD5EB7" w:rsidRPr="00DE7A04" w:rsidRDefault="00BD5EB7" w:rsidP="007968AE">
            <w:pPr>
              <w:rPr>
                <w:rFonts w:cstheme="minorHAnsi"/>
              </w:rPr>
            </w:pPr>
            <w:r w:rsidRPr="00DE7A04">
              <w:rPr>
                <w:rFonts w:cstheme="minorHAnsi"/>
              </w:rPr>
              <w:t>Unit Type:</w:t>
            </w:r>
          </w:p>
        </w:tc>
        <w:tc>
          <w:tcPr>
            <w:tcW w:w="6206" w:type="dxa"/>
          </w:tcPr>
          <w:p w14:paraId="4F776DAC" w14:textId="77777777" w:rsidR="00BD5EB7" w:rsidRPr="00DE7A04" w:rsidRDefault="00BD5EB7" w:rsidP="007968AE">
            <w:pPr>
              <w:rPr>
                <w:rFonts w:cstheme="minorHAnsi"/>
              </w:rPr>
            </w:pPr>
            <w:r w:rsidRPr="00DE7A04">
              <w:rPr>
                <w:rFonts w:cstheme="minorHAnsi"/>
              </w:rPr>
              <w:t>N/A</w:t>
            </w:r>
          </w:p>
        </w:tc>
      </w:tr>
      <w:tr w:rsidR="00BD5EB7" w:rsidRPr="00DE7A04" w14:paraId="2997B304" w14:textId="77777777" w:rsidTr="007968AE">
        <w:trPr>
          <w:trHeight w:val="281"/>
        </w:trPr>
        <w:tc>
          <w:tcPr>
            <w:tcW w:w="2839" w:type="dxa"/>
          </w:tcPr>
          <w:p w14:paraId="16476087"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4B4ED03E" w14:textId="77777777" w:rsidR="00BD5EB7" w:rsidRPr="00DE7A04" w:rsidRDefault="00BD5EB7" w:rsidP="007968AE">
            <w:pPr>
              <w:rPr>
                <w:rFonts w:cstheme="minorHAnsi"/>
              </w:rPr>
            </w:pPr>
            <w:r w:rsidRPr="00DE7A04">
              <w:rPr>
                <w:rStyle w:val="normaltextrun"/>
                <w:rFonts w:cstheme="minorHAnsi"/>
              </w:rPr>
              <w:t>Pending, Completed, Cancelled, Failed</w:t>
            </w:r>
          </w:p>
        </w:tc>
      </w:tr>
      <w:tr w:rsidR="00BD5EB7" w:rsidRPr="00DE7A04" w14:paraId="7455C5C4" w14:textId="77777777" w:rsidTr="007968AE">
        <w:trPr>
          <w:trHeight w:val="266"/>
        </w:trPr>
        <w:tc>
          <w:tcPr>
            <w:tcW w:w="2839" w:type="dxa"/>
          </w:tcPr>
          <w:p w14:paraId="3BBB67C9" w14:textId="77777777" w:rsidR="00BD5EB7" w:rsidRPr="00DE7A04" w:rsidRDefault="00BD5EB7" w:rsidP="007968AE">
            <w:pPr>
              <w:rPr>
                <w:rFonts w:cstheme="minorHAnsi"/>
              </w:rPr>
            </w:pPr>
            <w:r w:rsidRPr="00DE7A04">
              <w:rPr>
                <w:rFonts w:cstheme="minorHAnsi"/>
              </w:rPr>
              <w:t>Value Explanation:</w:t>
            </w:r>
          </w:p>
        </w:tc>
        <w:tc>
          <w:tcPr>
            <w:tcW w:w="6206" w:type="dxa"/>
          </w:tcPr>
          <w:p w14:paraId="1F8960DD" w14:textId="77777777" w:rsidR="00BD5EB7" w:rsidRPr="00DE7A04" w:rsidRDefault="00BD5EB7" w:rsidP="007968AE">
            <w:pPr>
              <w:rPr>
                <w:rFonts w:cstheme="minorHAnsi"/>
              </w:rPr>
            </w:pPr>
            <w:r w:rsidRPr="00DE7A04">
              <w:rPr>
                <w:rFonts w:cstheme="minorHAnsi"/>
              </w:rPr>
              <w:t>Values should be from the range of given value</w:t>
            </w:r>
          </w:p>
        </w:tc>
      </w:tr>
      <w:tr w:rsidR="00BD5EB7" w:rsidRPr="00DE7A04" w14:paraId="270D926B" w14:textId="77777777" w:rsidTr="007968AE">
        <w:trPr>
          <w:trHeight w:val="266"/>
        </w:trPr>
        <w:tc>
          <w:tcPr>
            <w:tcW w:w="2839" w:type="dxa"/>
          </w:tcPr>
          <w:p w14:paraId="1990D4FC" w14:textId="77777777" w:rsidR="00BD5EB7" w:rsidRPr="00DE7A04" w:rsidRDefault="00BD5EB7" w:rsidP="007968AE">
            <w:pPr>
              <w:rPr>
                <w:rFonts w:cstheme="minorHAnsi"/>
              </w:rPr>
            </w:pPr>
            <w:r w:rsidRPr="00DE7A04">
              <w:rPr>
                <w:rFonts w:cstheme="minorHAnsi"/>
              </w:rPr>
              <w:t>Sources:</w:t>
            </w:r>
          </w:p>
        </w:tc>
        <w:tc>
          <w:tcPr>
            <w:tcW w:w="6206" w:type="dxa"/>
          </w:tcPr>
          <w:p w14:paraId="644786DC" w14:textId="77777777" w:rsidR="00BD5EB7" w:rsidRPr="00DE7A04" w:rsidRDefault="00BD5EB7" w:rsidP="007968AE">
            <w:pPr>
              <w:rPr>
                <w:rFonts w:cstheme="minorHAnsi"/>
              </w:rPr>
            </w:pPr>
            <w:r w:rsidRPr="00DE7A04">
              <w:rPr>
                <w:rFonts w:cstheme="minorHAnsi"/>
              </w:rPr>
              <w:t>System generated</w:t>
            </w:r>
          </w:p>
        </w:tc>
      </w:tr>
      <w:tr w:rsidR="00BD5EB7" w:rsidRPr="00DE7A04" w14:paraId="4C3414E6" w14:textId="77777777" w:rsidTr="007968AE">
        <w:trPr>
          <w:trHeight w:val="266"/>
        </w:trPr>
        <w:tc>
          <w:tcPr>
            <w:tcW w:w="2839" w:type="dxa"/>
          </w:tcPr>
          <w:p w14:paraId="4EB6ED4F"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5ABAD2C1" w14:textId="77777777" w:rsidR="00BD5EB7" w:rsidRPr="00DE7A04" w:rsidRDefault="00BD5EB7" w:rsidP="007968AE">
            <w:pPr>
              <w:rPr>
                <w:rFonts w:cstheme="minorHAnsi"/>
              </w:rPr>
            </w:pPr>
            <w:r w:rsidRPr="00DE7A04">
              <w:rPr>
                <w:rFonts w:cstheme="minorHAnsi"/>
              </w:rPr>
              <w:t>N/A</w:t>
            </w:r>
          </w:p>
        </w:tc>
      </w:tr>
    </w:tbl>
    <w:p w14:paraId="05128CC8" w14:textId="77777777" w:rsidR="00BD5EB7" w:rsidRPr="00DE7A04" w:rsidRDefault="00BD5EB7" w:rsidP="00BD5EB7">
      <w:pPr>
        <w:rPr>
          <w:rFonts w:cstheme="minorHAnsi"/>
        </w:rPr>
      </w:pPr>
    </w:p>
    <w:p w14:paraId="6F70D8BF" w14:textId="77777777" w:rsidR="00BD5EB7" w:rsidRPr="00DE7A04" w:rsidRDefault="00BD5EB7" w:rsidP="00BD5EB7">
      <w:pPr>
        <w:spacing w:after="0"/>
        <w:rPr>
          <w:rFonts w:cstheme="minorHAnsi"/>
          <w:b/>
          <w:bCs/>
        </w:rPr>
      </w:pPr>
    </w:p>
    <w:p w14:paraId="57380741" w14:textId="77777777" w:rsidR="00BD5EB7" w:rsidRPr="00DE7A04" w:rsidRDefault="00BD5EB7" w:rsidP="00BD5EB7">
      <w:pPr>
        <w:spacing w:after="0"/>
        <w:rPr>
          <w:rFonts w:cstheme="minorHAnsi"/>
          <w:b/>
          <w:bCs/>
        </w:rPr>
      </w:pPr>
      <w:r w:rsidRPr="00DE7A04">
        <w:rPr>
          <w:rFonts w:cstheme="minorHAnsi"/>
          <w:b/>
          <w:bCs/>
        </w:rPr>
        <w:t>Transaction.Remarks</w:t>
      </w:r>
    </w:p>
    <w:tbl>
      <w:tblPr>
        <w:tblStyle w:val="TableGrid"/>
        <w:tblW w:w="9045" w:type="dxa"/>
        <w:tblLook w:val="04A0" w:firstRow="1" w:lastRow="0" w:firstColumn="1" w:lastColumn="0" w:noHBand="0" w:noVBand="1"/>
      </w:tblPr>
      <w:tblGrid>
        <w:gridCol w:w="2839"/>
        <w:gridCol w:w="6206"/>
      </w:tblGrid>
      <w:tr w:rsidR="00BD5EB7" w:rsidRPr="00DE7A04" w14:paraId="0172C73E" w14:textId="77777777" w:rsidTr="007968AE">
        <w:trPr>
          <w:trHeight w:val="281"/>
        </w:trPr>
        <w:tc>
          <w:tcPr>
            <w:tcW w:w="2839" w:type="dxa"/>
          </w:tcPr>
          <w:p w14:paraId="1B7B29CC" w14:textId="77777777" w:rsidR="00BD5EB7" w:rsidRPr="00DE7A04" w:rsidRDefault="00BD5EB7" w:rsidP="007968AE">
            <w:pPr>
              <w:rPr>
                <w:rFonts w:cstheme="minorHAnsi"/>
              </w:rPr>
            </w:pPr>
            <w:r w:rsidRPr="00DE7A04">
              <w:rPr>
                <w:rFonts w:cstheme="minorHAnsi"/>
              </w:rPr>
              <w:t>Field Name:</w:t>
            </w:r>
          </w:p>
        </w:tc>
        <w:tc>
          <w:tcPr>
            <w:tcW w:w="6206" w:type="dxa"/>
          </w:tcPr>
          <w:p w14:paraId="5EFF4123" w14:textId="77777777" w:rsidR="00BD5EB7" w:rsidRPr="00DE7A04" w:rsidRDefault="00BD5EB7" w:rsidP="007968AE">
            <w:pPr>
              <w:rPr>
                <w:rFonts w:cstheme="minorHAnsi"/>
              </w:rPr>
            </w:pPr>
            <w:r w:rsidRPr="00DE7A04">
              <w:rPr>
                <w:rFonts w:cstheme="minorHAnsi"/>
              </w:rPr>
              <w:t>Remarks</w:t>
            </w:r>
          </w:p>
        </w:tc>
      </w:tr>
      <w:tr w:rsidR="00BD5EB7" w:rsidRPr="00DE7A04" w14:paraId="51A5B2BA" w14:textId="77777777" w:rsidTr="007968AE">
        <w:trPr>
          <w:trHeight w:val="281"/>
        </w:trPr>
        <w:tc>
          <w:tcPr>
            <w:tcW w:w="2839" w:type="dxa"/>
          </w:tcPr>
          <w:p w14:paraId="2B523BBD" w14:textId="77777777" w:rsidR="00BD5EB7" w:rsidRPr="00DE7A04" w:rsidRDefault="00BD5EB7" w:rsidP="007968AE">
            <w:pPr>
              <w:rPr>
                <w:rFonts w:cstheme="minorHAnsi"/>
              </w:rPr>
            </w:pPr>
            <w:r w:rsidRPr="00DE7A04">
              <w:rPr>
                <w:rFonts w:cstheme="minorHAnsi"/>
              </w:rPr>
              <w:t>DataType</w:t>
            </w:r>
          </w:p>
        </w:tc>
        <w:tc>
          <w:tcPr>
            <w:tcW w:w="6206" w:type="dxa"/>
          </w:tcPr>
          <w:p w14:paraId="0CCA8D91" w14:textId="77777777" w:rsidR="00BD5EB7" w:rsidRPr="00DE7A04" w:rsidRDefault="00BD5EB7" w:rsidP="007968AE">
            <w:pPr>
              <w:rPr>
                <w:rFonts w:cstheme="minorHAnsi"/>
              </w:rPr>
            </w:pPr>
            <w:r w:rsidRPr="00DE7A04">
              <w:rPr>
                <w:rStyle w:val="normaltextrun"/>
                <w:rFonts w:cstheme="minorHAnsi"/>
              </w:rPr>
              <w:t>Text</w:t>
            </w:r>
          </w:p>
        </w:tc>
      </w:tr>
      <w:tr w:rsidR="00BD5EB7" w:rsidRPr="00DE7A04" w14:paraId="2FB4CEA0" w14:textId="77777777" w:rsidTr="007968AE">
        <w:trPr>
          <w:trHeight w:val="266"/>
        </w:trPr>
        <w:tc>
          <w:tcPr>
            <w:tcW w:w="2839" w:type="dxa"/>
          </w:tcPr>
          <w:p w14:paraId="5CC670DC" w14:textId="77777777" w:rsidR="00BD5EB7" w:rsidRPr="00DE7A04" w:rsidRDefault="00BD5EB7" w:rsidP="007968AE">
            <w:pPr>
              <w:rPr>
                <w:rFonts w:cstheme="minorHAnsi"/>
              </w:rPr>
            </w:pPr>
            <w:r w:rsidRPr="00DE7A04">
              <w:rPr>
                <w:rFonts w:cstheme="minorHAnsi"/>
              </w:rPr>
              <w:t>Length:</w:t>
            </w:r>
          </w:p>
        </w:tc>
        <w:tc>
          <w:tcPr>
            <w:tcW w:w="6206" w:type="dxa"/>
          </w:tcPr>
          <w:p w14:paraId="43E47DA4" w14:textId="77777777" w:rsidR="00BD5EB7" w:rsidRPr="00DE7A04" w:rsidRDefault="00BD5EB7" w:rsidP="007968AE">
            <w:pPr>
              <w:rPr>
                <w:rFonts w:cstheme="minorHAnsi"/>
              </w:rPr>
            </w:pPr>
            <w:r w:rsidRPr="00DE7A04">
              <w:rPr>
                <w:rFonts w:cstheme="minorHAnsi"/>
              </w:rPr>
              <w:t>N/A</w:t>
            </w:r>
          </w:p>
        </w:tc>
      </w:tr>
      <w:tr w:rsidR="00BD5EB7" w:rsidRPr="00DE7A04" w14:paraId="73696E99" w14:textId="77777777" w:rsidTr="007968AE">
        <w:trPr>
          <w:trHeight w:val="173"/>
        </w:trPr>
        <w:tc>
          <w:tcPr>
            <w:tcW w:w="2839" w:type="dxa"/>
          </w:tcPr>
          <w:p w14:paraId="4667A5FE" w14:textId="77777777" w:rsidR="00BD5EB7" w:rsidRPr="00DE7A04" w:rsidRDefault="00BD5EB7" w:rsidP="007968AE">
            <w:pPr>
              <w:rPr>
                <w:rFonts w:cstheme="minorHAnsi"/>
              </w:rPr>
            </w:pPr>
            <w:r w:rsidRPr="00DE7A04">
              <w:rPr>
                <w:rFonts w:cstheme="minorHAnsi"/>
              </w:rPr>
              <w:t>Purpose:</w:t>
            </w:r>
          </w:p>
        </w:tc>
        <w:tc>
          <w:tcPr>
            <w:tcW w:w="6206" w:type="dxa"/>
          </w:tcPr>
          <w:p w14:paraId="1157E142" w14:textId="77777777" w:rsidR="00BD5EB7" w:rsidRPr="00DE7A04" w:rsidRDefault="00BD5EB7" w:rsidP="007968AE">
            <w:pPr>
              <w:rPr>
                <w:rFonts w:cstheme="minorHAnsi"/>
              </w:rPr>
            </w:pPr>
            <w:r w:rsidRPr="00DE7A04">
              <w:rPr>
                <w:rFonts w:cstheme="minorHAnsi"/>
              </w:rPr>
              <w:t>Customers can leave remarks on the transaction to log</w:t>
            </w:r>
          </w:p>
        </w:tc>
      </w:tr>
      <w:tr w:rsidR="00BD5EB7" w:rsidRPr="00DE7A04" w14:paraId="6BDEB880" w14:textId="77777777" w:rsidTr="007968AE">
        <w:trPr>
          <w:trHeight w:val="266"/>
        </w:trPr>
        <w:tc>
          <w:tcPr>
            <w:tcW w:w="2839" w:type="dxa"/>
          </w:tcPr>
          <w:p w14:paraId="2EC4EAAE" w14:textId="77777777" w:rsidR="00BD5EB7" w:rsidRPr="00DE7A04" w:rsidRDefault="00BD5EB7" w:rsidP="007968AE">
            <w:pPr>
              <w:rPr>
                <w:rFonts w:cstheme="minorHAnsi"/>
              </w:rPr>
            </w:pPr>
            <w:r w:rsidRPr="00DE7A04">
              <w:rPr>
                <w:rFonts w:cstheme="minorHAnsi"/>
              </w:rPr>
              <w:t>Unit Type:</w:t>
            </w:r>
          </w:p>
        </w:tc>
        <w:tc>
          <w:tcPr>
            <w:tcW w:w="6206" w:type="dxa"/>
          </w:tcPr>
          <w:p w14:paraId="536BDBDE" w14:textId="77777777" w:rsidR="00BD5EB7" w:rsidRPr="00DE7A04" w:rsidRDefault="00BD5EB7" w:rsidP="007968AE">
            <w:pPr>
              <w:rPr>
                <w:rFonts w:cstheme="minorHAnsi"/>
              </w:rPr>
            </w:pPr>
            <w:r w:rsidRPr="00DE7A04">
              <w:rPr>
                <w:rFonts w:cstheme="minorHAnsi"/>
              </w:rPr>
              <w:t>N/A</w:t>
            </w:r>
          </w:p>
        </w:tc>
      </w:tr>
      <w:tr w:rsidR="00BD5EB7" w:rsidRPr="00DE7A04" w14:paraId="27EC34B8" w14:textId="77777777" w:rsidTr="007968AE">
        <w:trPr>
          <w:trHeight w:val="281"/>
        </w:trPr>
        <w:tc>
          <w:tcPr>
            <w:tcW w:w="2839" w:type="dxa"/>
          </w:tcPr>
          <w:p w14:paraId="5A58F312" w14:textId="77777777" w:rsidR="00BD5EB7" w:rsidRPr="00DE7A04" w:rsidRDefault="00BD5EB7" w:rsidP="007968AE">
            <w:pPr>
              <w:rPr>
                <w:rFonts w:cstheme="minorHAnsi"/>
              </w:rPr>
            </w:pPr>
            <w:r w:rsidRPr="00DE7A04">
              <w:rPr>
                <w:rFonts w:cstheme="minorHAnsi"/>
              </w:rPr>
              <w:t>Range of Possible Values:</w:t>
            </w:r>
          </w:p>
        </w:tc>
        <w:tc>
          <w:tcPr>
            <w:tcW w:w="6206" w:type="dxa"/>
          </w:tcPr>
          <w:p w14:paraId="2171DB06" w14:textId="77777777" w:rsidR="00BD5EB7" w:rsidRPr="00DE7A04" w:rsidRDefault="00BD5EB7" w:rsidP="007968AE">
            <w:pPr>
              <w:rPr>
                <w:rFonts w:cstheme="minorHAnsi"/>
              </w:rPr>
            </w:pPr>
            <w:r w:rsidRPr="00DE7A04">
              <w:rPr>
                <w:rStyle w:val="normaltextrun"/>
                <w:rFonts w:cstheme="minorHAnsi"/>
              </w:rPr>
              <w:t>Min/Max values</w:t>
            </w:r>
          </w:p>
        </w:tc>
      </w:tr>
      <w:tr w:rsidR="00BD5EB7" w:rsidRPr="00DE7A04" w14:paraId="1303B788" w14:textId="77777777" w:rsidTr="007968AE">
        <w:trPr>
          <w:trHeight w:val="266"/>
        </w:trPr>
        <w:tc>
          <w:tcPr>
            <w:tcW w:w="2839" w:type="dxa"/>
          </w:tcPr>
          <w:p w14:paraId="2BAF51E2" w14:textId="77777777" w:rsidR="00BD5EB7" w:rsidRPr="00DE7A04" w:rsidRDefault="00BD5EB7" w:rsidP="007968AE">
            <w:pPr>
              <w:rPr>
                <w:rFonts w:cstheme="minorHAnsi"/>
              </w:rPr>
            </w:pPr>
            <w:r w:rsidRPr="00DE7A04">
              <w:rPr>
                <w:rFonts w:cstheme="minorHAnsi"/>
              </w:rPr>
              <w:t>Value Explanation:</w:t>
            </w:r>
          </w:p>
        </w:tc>
        <w:tc>
          <w:tcPr>
            <w:tcW w:w="6206" w:type="dxa"/>
          </w:tcPr>
          <w:p w14:paraId="7FE5192C" w14:textId="77777777" w:rsidR="00BD5EB7" w:rsidRPr="00DE7A04" w:rsidRDefault="00BD5EB7" w:rsidP="007968AE">
            <w:pPr>
              <w:rPr>
                <w:rFonts w:cstheme="minorHAnsi"/>
              </w:rPr>
            </w:pPr>
            <w:r w:rsidRPr="00DE7A04">
              <w:rPr>
                <w:rFonts w:cstheme="minorHAnsi"/>
              </w:rPr>
              <w:t>Values should be from the range of given value</w:t>
            </w:r>
          </w:p>
        </w:tc>
      </w:tr>
      <w:tr w:rsidR="00BD5EB7" w:rsidRPr="00DE7A04" w14:paraId="4886C369" w14:textId="77777777" w:rsidTr="007968AE">
        <w:trPr>
          <w:trHeight w:val="266"/>
        </w:trPr>
        <w:tc>
          <w:tcPr>
            <w:tcW w:w="2839" w:type="dxa"/>
          </w:tcPr>
          <w:p w14:paraId="10A48A57" w14:textId="77777777" w:rsidR="00BD5EB7" w:rsidRPr="00DE7A04" w:rsidRDefault="00BD5EB7" w:rsidP="007968AE">
            <w:pPr>
              <w:rPr>
                <w:rFonts w:cstheme="minorHAnsi"/>
              </w:rPr>
            </w:pPr>
            <w:r w:rsidRPr="00DE7A04">
              <w:rPr>
                <w:rFonts w:cstheme="minorHAnsi"/>
              </w:rPr>
              <w:t>Sources:</w:t>
            </w:r>
          </w:p>
        </w:tc>
        <w:tc>
          <w:tcPr>
            <w:tcW w:w="6206" w:type="dxa"/>
          </w:tcPr>
          <w:p w14:paraId="135BEC59" w14:textId="77777777" w:rsidR="00BD5EB7" w:rsidRPr="00DE7A04" w:rsidRDefault="00BD5EB7" w:rsidP="007968AE">
            <w:pPr>
              <w:rPr>
                <w:rFonts w:cstheme="minorHAnsi"/>
              </w:rPr>
            </w:pPr>
            <w:r w:rsidRPr="00DE7A04">
              <w:rPr>
                <w:rFonts w:cstheme="minorHAnsi"/>
              </w:rPr>
              <w:t>User generated</w:t>
            </w:r>
          </w:p>
        </w:tc>
      </w:tr>
      <w:tr w:rsidR="00BD5EB7" w:rsidRPr="00DE7A04" w14:paraId="5F6BCA3A" w14:textId="77777777" w:rsidTr="007968AE">
        <w:trPr>
          <w:trHeight w:val="266"/>
        </w:trPr>
        <w:tc>
          <w:tcPr>
            <w:tcW w:w="2839" w:type="dxa"/>
          </w:tcPr>
          <w:p w14:paraId="75036C02" w14:textId="77777777" w:rsidR="00BD5EB7" w:rsidRPr="00DE7A04" w:rsidRDefault="00BD5EB7" w:rsidP="007968AE">
            <w:pPr>
              <w:rPr>
                <w:rFonts w:cstheme="minorHAnsi"/>
              </w:rPr>
            </w:pPr>
            <w:r w:rsidRPr="00DE7A04">
              <w:rPr>
                <w:rFonts w:cstheme="minorHAnsi"/>
              </w:rPr>
              <w:t>Security/privacy Constraints:</w:t>
            </w:r>
          </w:p>
        </w:tc>
        <w:tc>
          <w:tcPr>
            <w:tcW w:w="6206" w:type="dxa"/>
          </w:tcPr>
          <w:p w14:paraId="1F5372E7" w14:textId="77777777" w:rsidR="00BD5EB7" w:rsidRPr="00DE7A04" w:rsidRDefault="00BD5EB7" w:rsidP="007968AE">
            <w:pPr>
              <w:rPr>
                <w:rFonts w:cstheme="minorHAnsi"/>
              </w:rPr>
            </w:pPr>
            <w:r w:rsidRPr="00DE7A04">
              <w:rPr>
                <w:rFonts w:cstheme="minorHAnsi"/>
              </w:rPr>
              <w:t>N/A</w:t>
            </w:r>
          </w:p>
        </w:tc>
      </w:tr>
    </w:tbl>
    <w:p w14:paraId="453A09C2" w14:textId="77777777" w:rsidR="00BD5EB7" w:rsidRPr="00DE7A04" w:rsidRDefault="00BD5EB7" w:rsidP="00BD5EB7">
      <w:pPr>
        <w:rPr>
          <w:rFonts w:cstheme="minorHAnsi"/>
        </w:rPr>
      </w:pPr>
    </w:p>
    <w:p w14:paraId="5E952686" w14:textId="77777777" w:rsidR="00BD5EB7" w:rsidRPr="00DE7A04" w:rsidRDefault="00BD5EB7" w:rsidP="00BD6E6F">
      <w:pPr>
        <w:pStyle w:val="Heading2"/>
        <w:rPr>
          <w:rFonts w:asciiTheme="minorHAnsi" w:hAnsiTheme="minorHAnsi" w:cstheme="minorHAnsi"/>
        </w:rPr>
      </w:pPr>
      <w:bookmarkStart w:id="43" w:name="_Toc151054184"/>
      <w:bookmarkStart w:id="44" w:name="_Toc152866993"/>
      <w:r w:rsidRPr="00DE7A04">
        <w:rPr>
          <w:rFonts w:asciiTheme="minorHAnsi" w:hAnsiTheme="minorHAnsi" w:cstheme="minorHAnsi"/>
        </w:rPr>
        <w:lastRenderedPageBreak/>
        <w:t>SCOTIABANK DATABASE AFTER NORMALIZATION</w:t>
      </w:r>
      <w:bookmarkEnd w:id="43"/>
      <w:bookmarkEnd w:id="44"/>
    </w:p>
    <w:p w14:paraId="6AD77CC4" w14:textId="44EACEBA" w:rsidR="00BD5EB7" w:rsidRPr="00DE7A04" w:rsidRDefault="00BD5EB7" w:rsidP="00BD5EB7">
      <w:pPr>
        <w:rPr>
          <w:rFonts w:cstheme="minorHAnsi"/>
          <w:b/>
          <w:bCs/>
        </w:rPr>
      </w:pPr>
      <w:r w:rsidRPr="00DE7A04">
        <w:rPr>
          <w:rFonts w:cstheme="minorHAnsi"/>
        </w:rPr>
        <w:object w:dxaOrig="23431" w:dyaOrig="10860" w14:anchorId="274B17F5">
          <v:shape id="_x0000_i1025" type="#_x0000_t75" style="width:450.75pt;height:265.5pt" o:ole="">
            <v:imagedata r:id="rId28" o:title=""/>
          </v:shape>
          <o:OLEObject Type="Embed" ProgID="Visio.Drawing.15" ShapeID="_x0000_i1025" DrawAspect="Content" ObjectID="_1763480147" r:id="rId29"/>
        </w:object>
      </w:r>
    </w:p>
    <w:p w14:paraId="67DA572C" w14:textId="77777777" w:rsidR="00BD5EB7" w:rsidRPr="00DE7A04" w:rsidRDefault="00BD5EB7" w:rsidP="00BD5EB7">
      <w:pPr>
        <w:rPr>
          <w:rFonts w:cstheme="minorHAnsi"/>
        </w:rPr>
      </w:pPr>
    </w:p>
    <w:p w14:paraId="3E4F2972" w14:textId="77777777" w:rsidR="00BD5EB7" w:rsidRPr="00DE7A04" w:rsidRDefault="00BD5EB7" w:rsidP="00BD5EB7">
      <w:pPr>
        <w:rPr>
          <w:rFonts w:cstheme="minorHAnsi"/>
        </w:rPr>
      </w:pPr>
    </w:p>
    <w:p w14:paraId="7DF5DAEB" w14:textId="77777777" w:rsidR="00BD5EB7" w:rsidRPr="00DE7A04" w:rsidRDefault="00BD5EB7" w:rsidP="00BD6E6F">
      <w:pPr>
        <w:pStyle w:val="Heading1"/>
        <w:rPr>
          <w:rFonts w:asciiTheme="minorHAnsi" w:hAnsiTheme="minorHAnsi" w:cstheme="minorHAnsi"/>
        </w:rPr>
      </w:pPr>
      <w:bookmarkStart w:id="45" w:name="_Toc152866994"/>
      <w:r w:rsidRPr="00DE7A04">
        <w:rPr>
          <w:rFonts w:asciiTheme="minorHAnsi" w:hAnsiTheme="minorHAnsi" w:cstheme="minorHAnsi"/>
        </w:rPr>
        <w:t>RISK LOG</w:t>
      </w:r>
      <w:bookmarkEnd w:id="45"/>
    </w:p>
    <w:tbl>
      <w:tblPr>
        <w:tblStyle w:val="TableGrid"/>
        <w:tblpPr w:leftFromText="180" w:rightFromText="180" w:vertAnchor="text" w:horzAnchor="margin" w:tblpXSpec="center" w:tblpY="205"/>
        <w:tblW w:w="11420" w:type="dxa"/>
        <w:tblLook w:val="04A0" w:firstRow="1" w:lastRow="0" w:firstColumn="1" w:lastColumn="0" w:noHBand="0" w:noVBand="1"/>
      </w:tblPr>
      <w:tblGrid>
        <w:gridCol w:w="682"/>
        <w:gridCol w:w="834"/>
        <w:gridCol w:w="1214"/>
        <w:gridCol w:w="1081"/>
        <w:gridCol w:w="1309"/>
        <w:gridCol w:w="1390"/>
        <w:gridCol w:w="1281"/>
        <w:gridCol w:w="1082"/>
        <w:gridCol w:w="1033"/>
        <w:gridCol w:w="834"/>
        <w:gridCol w:w="680"/>
      </w:tblGrid>
      <w:tr w:rsidR="00BD5EB7" w:rsidRPr="00DE7A04" w14:paraId="134634EA" w14:textId="77777777" w:rsidTr="007968AE">
        <w:tc>
          <w:tcPr>
            <w:tcW w:w="682" w:type="dxa"/>
          </w:tcPr>
          <w:p w14:paraId="5BDC67C6" w14:textId="77777777" w:rsidR="00BD5EB7" w:rsidRPr="00DE7A04" w:rsidRDefault="00BD5EB7" w:rsidP="007968AE">
            <w:pPr>
              <w:rPr>
                <w:rFonts w:cstheme="minorHAnsi"/>
                <w:sz w:val="18"/>
                <w:szCs w:val="18"/>
              </w:rPr>
            </w:pPr>
            <w:r w:rsidRPr="00DE7A04">
              <w:rPr>
                <w:rFonts w:cstheme="minorHAnsi"/>
                <w:b/>
                <w:bCs/>
                <w:sz w:val="18"/>
                <w:szCs w:val="18"/>
              </w:rPr>
              <w:t>ID No.</w:t>
            </w:r>
          </w:p>
        </w:tc>
        <w:tc>
          <w:tcPr>
            <w:tcW w:w="834" w:type="dxa"/>
          </w:tcPr>
          <w:p w14:paraId="31860141" w14:textId="77777777" w:rsidR="00BD5EB7" w:rsidRPr="00DE7A04" w:rsidRDefault="00BD5EB7" w:rsidP="007968AE">
            <w:pPr>
              <w:rPr>
                <w:rFonts w:cstheme="minorHAnsi"/>
                <w:sz w:val="18"/>
                <w:szCs w:val="18"/>
              </w:rPr>
            </w:pPr>
            <w:r w:rsidRPr="00DE7A04">
              <w:rPr>
                <w:rFonts w:cstheme="minorHAnsi"/>
                <w:b/>
                <w:bCs/>
                <w:sz w:val="18"/>
                <w:szCs w:val="18"/>
              </w:rPr>
              <w:t>Rank</w:t>
            </w:r>
          </w:p>
        </w:tc>
        <w:tc>
          <w:tcPr>
            <w:tcW w:w="1214" w:type="dxa"/>
          </w:tcPr>
          <w:p w14:paraId="7CEAEAC8" w14:textId="77777777" w:rsidR="00BD5EB7" w:rsidRPr="00DE7A04" w:rsidRDefault="00BD5EB7" w:rsidP="007968AE">
            <w:pPr>
              <w:rPr>
                <w:rFonts w:cstheme="minorHAnsi"/>
                <w:sz w:val="18"/>
                <w:szCs w:val="18"/>
              </w:rPr>
            </w:pPr>
            <w:r w:rsidRPr="00DE7A04">
              <w:rPr>
                <w:rFonts w:cstheme="minorHAnsi"/>
                <w:b/>
                <w:bCs/>
                <w:sz w:val="18"/>
                <w:szCs w:val="18"/>
              </w:rPr>
              <w:t>Risk Description</w:t>
            </w:r>
          </w:p>
        </w:tc>
        <w:tc>
          <w:tcPr>
            <w:tcW w:w="1081" w:type="dxa"/>
          </w:tcPr>
          <w:p w14:paraId="5B3E087F" w14:textId="77777777" w:rsidR="00BD5EB7" w:rsidRPr="00DE7A04" w:rsidRDefault="00BD5EB7" w:rsidP="007968AE">
            <w:pPr>
              <w:rPr>
                <w:rFonts w:cstheme="minorHAnsi"/>
                <w:sz w:val="18"/>
                <w:szCs w:val="18"/>
              </w:rPr>
            </w:pPr>
            <w:r w:rsidRPr="00DE7A04">
              <w:rPr>
                <w:rFonts w:cstheme="minorHAnsi"/>
                <w:b/>
                <w:bCs/>
                <w:sz w:val="18"/>
                <w:szCs w:val="18"/>
              </w:rPr>
              <w:t>Category</w:t>
            </w:r>
          </w:p>
        </w:tc>
        <w:tc>
          <w:tcPr>
            <w:tcW w:w="1309" w:type="dxa"/>
          </w:tcPr>
          <w:p w14:paraId="75D8C421" w14:textId="77777777" w:rsidR="00BD5EB7" w:rsidRPr="00DE7A04" w:rsidRDefault="00BD5EB7" w:rsidP="007968AE">
            <w:pPr>
              <w:rPr>
                <w:rFonts w:cstheme="minorHAnsi"/>
                <w:sz w:val="18"/>
                <w:szCs w:val="18"/>
              </w:rPr>
            </w:pPr>
            <w:r w:rsidRPr="00DE7A04">
              <w:rPr>
                <w:rFonts w:cstheme="minorHAnsi"/>
                <w:b/>
                <w:bCs/>
                <w:sz w:val="18"/>
                <w:szCs w:val="18"/>
              </w:rPr>
              <w:t>Root Cause</w:t>
            </w:r>
          </w:p>
        </w:tc>
        <w:tc>
          <w:tcPr>
            <w:tcW w:w="1390" w:type="dxa"/>
          </w:tcPr>
          <w:p w14:paraId="17E91795" w14:textId="77777777" w:rsidR="00BD5EB7" w:rsidRPr="00DE7A04" w:rsidRDefault="00BD5EB7" w:rsidP="007968AE">
            <w:pPr>
              <w:rPr>
                <w:rFonts w:cstheme="minorHAnsi"/>
                <w:sz w:val="18"/>
                <w:szCs w:val="18"/>
              </w:rPr>
            </w:pPr>
            <w:r w:rsidRPr="00DE7A04">
              <w:rPr>
                <w:rFonts w:cstheme="minorHAnsi"/>
                <w:b/>
                <w:bCs/>
                <w:sz w:val="18"/>
                <w:szCs w:val="18"/>
              </w:rPr>
              <w:t>Triggers</w:t>
            </w:r>
          </w:p>
        </w:tc>
        <w:tc>
          <w:tcPr>
            <w:tcW w:w="1140" w:type="dxa"/>
          </w:tcPr>
          <w:p w14:paraId="643A70B0" w14:textId="77777777" w:rsidR="00BD5EB7" w:rsidRPr="00DE7A04" w:rsidRDefault="00BD5EB7" w:rsidP="007968AE">
            <w:pPr>
              <w:rPr>
                <w:rFonts w:cstheme="minorHAnsi"/>
                <w:sz w:val="18"/>
                <w:szCs w:val="18"/>
              </w:rPr>
            </w:pPr>
            <w:r w:rsidRPr="00DE7A04">
              <w:rPr>
                <w:rFonts w:cstheme="minorHAnsi"/>
                <w:b/>
                <w:bCs/>
                <w:sz w:val="18"/>
                <w:szCs w:val="18"/>
              </w:rPr>
              <w:t>Potential Responses</w:t>
            </w:r>
          </w:p>
        </w:tc>
        <w:tc>
          <w:tcPr>
            <w:tcW w:w="1223" w:type="dxa"/>
          </w:tcPr>
          <w:p w14:paraId="31020DAB" w14:textId="77777777" w:rsidR="00BD5EB7" w:rsidRPr="00DE7A04" w:rsidRDefault="00BD5EB7" w:rsidP="007968AE">
            <w:pPr>
              <w:rPr>
                <w:rFonts w:cstheme="minorHAnsi"/>
                <w:sz w:val="18"/>
                <w:szCs w:val="18"/>
              </w:rPr>
            </w:pPr>
            <w:r w:rsidRPr="00DE7A04">
              <w:rPr>
                <w:rFonts w:cstheme="minorHAnsi"/>
                <w:b/>
                <w:bCs/>
                <w:sz w:val="18"/>
                <w:szCs w:val="18"/>
              </w:rPr>
              <w:t>Risk Owner</w:t>
            </w:r>
          </w:p>
        </w:tc>
        <w:tc>
          <w:tcPr>
            <w:tcW w:w="1033" w:type="dxa"/>
          </w:tcPr>
          <w:p w14:paraId="36D32B05" w14:textId="77777777" w:rsidR="00BD5EB7" w:rsidRPr="00DE7A04" w:rsidRDefault="00BD5EB7" w:rsidP="007968AE">
            <w:pPr>
              <w:rPr>
                <w:rFonts w:cstheme="minorHAnsi"/>
                <w:sz w:val="18"/>
                <w:szCs w:val="18"/>
              </w:rPr>
            </w:pPr>
            <w:r w:rsidRPr="00DE7A04">
              <w:rPr>
                <w:rFonts w:cstheme="minorHAnsi"/>
                <w:b/>
                <w:bCs/>
                <w:sz w:val="18"/>
                <w:szCs w:val="18"/>
              </w:rPr>
              <w:t>Probability</w:t>
            </w:r>
          </w:p>
        </w:tc>
        <w:tc>
          <w:tcPr>
            <w:tcW w:w="834" w:type="dxa"/>
          </w:tcPr>
          <w:p w14:paraId="5E2626BF" w14:textId="77777777" w:rsidR="00BD5EB7" w:rsidRPr="00DE7A04" w:rsidRDefault="00BD5EB7" w:rsidP="007968AE">
            <w:pPr>
              <w:rPr>
                <w:rFonts w:cstheme="minorHAnsi"/>
                <w:sz w:val="18"/>
                <w:szCs w:val="18"/>
              </w:rPr>
            </w:pPr>
            <w:r w:rsidRPr="00DE7A04">
              <w:rPr>
                <w:rFonts w:cstheme="minorHAnsi"/>
                <w:b/>
                <w:bCs/>
                <w:sz w:val="18"/>
                <w:szCs w:val="18"/>
              </w:rPr>
              <w:t>Impact</w:t>
            </w:r>
          </w:p>
        </w:tc>
        <w:tc>
          <w:tcPr>
            <w:tcW w:w="680" w:type="dxa"/>
          </w:tcPr>
          <w:p w14:paraId="78A9559C" w14:textId="77777777" w:rsidR="00BD5EB7" w:rsidRPr="00DE7A04" w:rsidRDefault="00BD5EB7" w:rsidP="007968AE">
            <w:pPr>
              <w:rPr>
                <w:rFonts w:cstheme="minorHAnsi"/>
                <w:sz w:val="18"/>
                <w:szCs w:val="18"/>
              </w:rPr>
            </w:pPr>
            <w:r w:rsidRPr="00DE7A04">
              <w:rPr>
                <w:rFonts w:cstheme="minorHAnsi"/>
                <w:b/>
                <w:bCs/>
                <w:sz w:val="18"/>
                <w:szCs w:val="18"/>
              </w:rPr>
              <w:t>Status</w:t>
            </w:r>
          </w:p>
        </w:tc>
      </w:tr>
      <w:tr w:rsidR="00BD5EB7" w:rsidRPr="00DE7A04" w14:paraId="7AC9C2F5" w14:textId="77777777" w:rsidTr="007968AE">
        <w:tc>
          <w:tcPr>
            <w:tcW w:w="682" w:type="dxa"/>
          </w:tcPr>
          <w:p w14:paraId="0768B693" w14:textId="77777777" w:rsidR="00BD5EB7" w:rsidRPr="00DE7A04" w:rsidRDefault="00BD5EB7" w:rsidP="007968AE">
            <w:pPr>
              <w:rPr>
                <w:rFonts w:cstheme="minorHAnsi"/>
                <w:sz w:val="18"/>
                <w:szCs w:val="18"/>
              </w:rPr>
            </w:pPr>
            <w:r w:rsidRPr="00DE7A04">
              <w:rPr>
                <w:rFonts w:cstheme="minorHAnsi"/>
                <w:color w:val="000000"/>
                <w:sz w:val="18"/>
                <w:szCs w:val="18"/>
              </w:rPr>
              <w:t>1</w:t>
            </w:r>
          </w:p>
        </w:tc>
        <w:tc>
          <w:tcPr>
            <w:tcW w:w="834" w:type="dxa"/>
          </w:tcPr>
          <w:p w14:paraId="5730D668" w14:textId="77777777" w:rsidR="00BD5EB7" w:rsidRPr="00DE7A04" w:rsidRDefault="00BD5EB7" w:rsidP="007968AE">
            <w:pPr>
              <w:rPr>
                <w:rFonts w:cstheme="minorHAnsi"/>
                <w:sz w:val="18"/>
                <w:szCs w:val="18"/>
              </w:rPr>
            </w:pPr>
            <w:r w:rsidRPr="00DE7A04">
              <w:rPr>
                <w:rFonts w:cstheme="minorHAnsi"/>
                <w:color w:val="000000"/>
                <w:sz w:val="18"/>
                <w:szCs w:val="18"/>
              </w:rPr>
              <w:t>High</w:t>
            </w:r>
          </w:p>
        </w:tc>
        <w:tc>
          <w:tcPr>
            <w:tcW w:w="1214" w:type="dxa"/>
          </w:tcPr>
          <w:p w14:paraId="079E25AF" w14:textId="77777777" w:rsidR="00BD5EB7" w:rsidRPr="00DE7A04" w:rsidRDefault="00BD5EB7" w:rsidP="007968AE">
            <w:pPr>
              <w:rPr>
                <w:rFonts w:cstheme="minorHAnsi"/>
                <w:sz w:val="18"/>
                <w:szCs w:val="18"/>
              </w:rPr>
            </w:pPr>
            <w:r w:rsidRPr="00DE7A04">
              <w:rPr>
                <w:rFonts w:cstheme="minorHAnsi"/>
                <w:color w:val="000000"/>
                <w:sz w:val="18"/>
                <w:szCs w:val="18"/>
              </w:rPr>
              <w:t>System integration complexity</w:t>
            </w:r>
          </w:p>
        </w:tc>
        <w:tc>
          <w:tcPr>
            <w:tcW w:w="1081" w:type="dxa"/>
          </w:tcPr>
          <w:p w14:paraId="59184C24" w14:textId="77777777" w:rsidR="00BD5EB7" w:rsidRPr="00DE7A04" w:rsidRDefault="00BD5EB7" w:rsidP="007968AE">
            <w:pPr>
              <w:rPr>
                <w:rFonts w:cstheme="minorHAnsi"/>
                <w:sz w:val="18"/>
                <w:szCs w:val="18"/>
              </w:rPr>
            </w:pPr>
            <w:r w:rsidRPr="00DE7A04">
              <w:rPr>
                <w:rFonts w:cstheme="minorHAnsi"/>
                <w:color w:val="000000"/>
                <w:sz w:val="18"/>
                <w:szCs w:val="18"/>
              </w:rPr>
              <w:t>Technology</w:t>
            </w:r>
          </w:p>
        </w:tc>
        <w:tc>
          <w:tcPr>
            <w:tcW w:w="1309" w:type="dxa"/>
          </w:tcPr>
          <w:p w14:paraId="142DE94E" w14:textId="77777777" w:rsidR="00BD5EB7" w:rsidRPr="00DE7A04" w:rsidRDefault="00BD5EB7" w:rsidP="007968AE">
            <w:pPr>
              <w:rPr>
                <w:rFonts w:cstheme="minorHAnsi"/>
                <w:sz w:val="18"/>
                <w:szCs w:val="18"/>
              </w:rPr>
            </w:pPr>
            <w:r w:rsidRPr="00DE7A04">
              <w:rPr>
                <w:rFonts w:cstheme="minorHAnsi"/>
                <w:color w:val="000000"/>
                <w:sz w:val="18"/>
                <w:szCs w:val="18"/>
              </w:rPr>
              <w:t>Incompatibility between UPI and existing banking systems</w:t>
            </w:r>
          </w:p>
        </w:tc>
        <w:tc>
          <w:tcPr>
            <w:tcW w:w="1390" w:type="dxa"/>
          </w:tcPr>
          <w:p w14:paraId="405C2236" w14:textId="77777777" w:rsidR="00BD5EB7" w:rsidRPr="00DE7A04" w:rsidRDefault="00BD5EB7" w:rsidP="007968AE">
            <w:pPr>
              <w:rPr>
                <w:rFonts w:cstheme="minorHAnsi"/>
                <w:sz w:val="18"/>
                <w:szCs w:val="18"/>
              </w:rPr>
            </w:pPr>
            <w:r w:rsidRPr="00DE7A04">
              <w:rPr>
                <w:rFonts w:cstheme="minorHAnsi"/>
                <w:color w:val="000000"/>
                <w:sz w:val="18"/>
                <w:szCs w:val="18"/>
              </w:rPr>
              <w:t>Initiation of integration phase</w:t>
            </w:r>
          </w:p>
        </w:tc>
        <w:tc>
          <w:tcPr>
            <w:tcW w:w="1140" w:type="dxa"/>
          </w:tcPr>
          <w:p w14:paraId="29995965" w14:textId="77777777" w:rsidR="00BD5EB7" w:rsidRPr="00DE7A04" w:rsidRDefault="00BD5EB7" w:rsidP="007968AE">
            <w:pPr>
              <w:rPr>
                <w:rFonts w:cstheme="minorHAnsi"/>
                <w:sz w:val="18"/>
                <w:szCs w:val="18"/>
              </w:rPr>
            </w:pPr>
            <w:r w:rsidRPr="00DE7A04">
              <w:rPr>
                <w:rFonts w:cstheme="minorHAnsi"/>
                <w:color w:val="000000"/>
                <w:sz w:val="18"/>
                <w:szCs w:val="18"/>
              </w:rPr>
              <w:t>Engage with integration specialists, conduct pilot testing</w:t>
            </w:r>
          </w:p>
        </w:tc>
        <w:tc>
          <w:tcPr>
            <w:tcW w:w="1223" w:type="dxa"/>
          </w:tcPr>
          <w:p w14:paraId="7B07411E" w14:textId="77777777" w:rsidR="00BD5EB7" w:rsidRPr="00DE7A04" w:rsidRDefault="00BD5EB7" w:rsidP="007968AE">
            <w:pPr>
              <w:rPr>
                <w:rFonts w:cstheme="minorHAnsi"/>
                <w:sz w:val="18"/>
                <w:szCs w:val="18"/>
              </w:rPr>
            </w:pPr>
            <w:r w:rsidRPr="00DE7A04">
              <w:rPr>
                <w:rFonts w:cstheme="minorHAnsi"/>
                <w:color w:val="000000"/>
                <w:sz w:val="18"/>
                <w:szCs w:val="18"/>
              </w:rPr>
              <w:t>IT Project Manager</w:t>
            </w:r>
          </w:p>
        </w:tc>
        <w:tc>
          <w:tcPr>
            <w:tcW w:w="1033" w:type="dxa"/>
          </w:tcPr>
          <w:p w14:paraId="605A1C66" w14:textId="77777777" w:rsidR="00BD5EB7" w:rsidRPr="00DE7A04" w:rsidRDefault="00BD5EB7" w:rsidP="007968AE">
            <w:pPr>
              <w:rPr>
                <w:rFonts w:cstheme="minorHAnsi"/>
                <w:sz w:val="18"/>
                <w:szCs w:val="18"/>
              </w:rPr>
            </w:pPr>
            <w:r w:rsidRPr="00DE7A04">
              <w:rPr>
                <w:rFonts w:cstheme="minorHAnsi"/>
                <w:color w:val="000000"/>
                <w:sz w:val="18"/>
                <w:szCs w:val="18"/>
              </w:rPr>
              <w:t>Medium (50%)</w:t>
            </w:r>
          </w:p>
        </w:tc>
        <w:tc>
          <w:tcPr>
            <w:tcW w:w="834" w:type="dxa"/>
          </w:tcPr>
          <w:p w14:paraId="7C0062AC" w14:textId="77777777" w:rsidR="00BD5EB7" w:rsidRPr="00DE7A04" w:rsidRDefault="00BD5EB7" w:rsidP="007968AE">
            <w:pPr>
              <w:rPr>
                <w:rFonts w:cstheme="minorHAnsi"/>
                <w:sz w:val="18"/>
                <w:szCs w:val="18"/>
              </w:rPr>
            </w:pPr>
            <w:r w:rsidRPr="00DE7A04">
              <w:rPr>
                <w:rFonts w:cstheme="minorHAnsi"/>
                <w:color w:val="000000"/>
                <w:sz w:val="18"/>
                <w:szCs w:val="18"/>
              </w:rPr>
              <w:t>High (40)</w:t>
            </w:r>
          </w:p>
        </w:tc>
        <w:tc>
          <w:tcPr>
            <w:tcW w:w="680" w:type="dxa"/>
          </w:tcPr>
          <w:p w14:paraId="35D656B9" w14:textId="77777777" w:rsidR="00BD5EB7" w:rsidRPr="00DE7A04" w:rsidRDefault="00BD5EB7" w:rsidP="007968AE">
            <w:pPr>
              <w:rPr>
                <w:rFonts w:cstheme="minorHAnsi"/>
                <w:sz w:val="18"/>
                <w:szCs w:val="18"/>
              </w:rPr>
            </w:pPr>
            <w:r w:rsidRPr="00DE7A04">
              <w:rPr>
                <w:rFonts w:cstheme="minorHAnsi"/>
                <w:color w:val="000000"/>
                <w:sz w:val="18"/>
                <w:szCs w:val="18"/>
              </w:rPr>
              <w:t>Open</w:t>
            </w:r>
          </w:p>
        </w:tc>
      </w:tr>
      <w:tr w:rsidR="00BD5EB7" w:rsidRPr="00DE7A04" w14:paraId="0A7F08ED" w14:textId="77777777" w:rsidTr="007968AE">
        <w:trPr>
          <w:trHeight w:val="1260"/>
        </w:trPr>
        <w:tc>
          <w:tcPr>
            <w:tcW w:w="682" w:type="dxa"/>
          </w:tcPr>
          <w:p w14:paraId="29492359" w14:textId="77777777" w:rsidR="00BD5EB7" w:rsidRPr="00DE7A04" w:rsidRDefault="00BD5EB7" w:rsidP="007968AE">
            <w:pPr>
              <w:rPr>
                <w:rFonts w:cstheme="minorHAnsi"/>
                <w:sz w:val="18"/>
                <w:szCs w:val="18"/>
              </w:rPr>
            </w:pPr>
            <w:r w:rsidRPr="00DE7A04">
              <w:rPr>
                <w:rFonts w:cstheme="minorHAnsi"/>
                <w:color w:val="000000"/>
                <w:sz w:val="18"/>
                <w:szCs w:val="18"/>
              </w:rPr>
              <w:t>2</w:t>
            </w:r>
          </w:p>
        </w:tc>
        <w:tc>
          <w:tcPr>
            <w:tcW w:w="834" w:type="dxa"/>
          </w:tcPr>
          <w:p w14:paraId="75DDC7FF" w14:textId="77777777" w:rsidR="00BD5EB7" w:rsidRPr="00DE7A04" w:rsidRDefault="00BD5EB7" w:rsidP="007968AE">
            <w:pPr>
              <w:rPr>
                <w:rFonts w:cstheme="minorHAnsi"/>
                <w:sz w:val="18"/>
                <w:szCs w:val="18"/>
              </w:rPr>
            </w:pPr>
            <w:r w:rsidRPr="00DE7A04">
              <w:rPr>
                <w:rFonts w:cstheme="minorHAnsi"/>
                <w:color w:val="000000"/>
                <w:sz w:val="18"/>
                <w:szCs w:val="18"/>
              </w:rPr>
              <w:t>Medium</w:t>
            </w:r>
          </w:p>
        </w:tc>
        <w:tc>
          <w:tcPr>
            <w:tcW w:w="1214" w:type="dxa"/>
          </w:tcPr>
          <w:p w14:paraId="584E8A74" w14:textId="77777777" w:rsidR="00BD5EB7" w:rsidRPr="00DE7A04" w:rsidRDefault="00BD5EB7" w:rsidP="007968AE">
            <w:pPr>
              <w:rPr>
                <w:rFonts w:cstheme="minorHAnsi"/>
                <w:sz w:val="18"/>
                <w:szCs w:val="18"/>
              </w:rPr>
            </w:pPr>
            <w:r w:rsidRPr="00DE7A04">
              <w:rPr>
                <w:rFonts w:cstheme="minorHAnsi"/>
                <w:color w:val="000000"/>
                <w:sz w:val="18"/>
                <w:szCs w:val="18"/>
              </w:rPr>
              <w:t>Cybersecurity threats increase</w:t>
            </w:r>
          </w:p>
        </w:tc>
        <w:tc>
          <w:tcPr>
            <w:tcW w:w="1081" w:type="dxa"/>
          </w:tcPr>
          <w:p w14:paraId="5822780E" w14:textId="77777777" w:rsidR="00BD5EB7" w:rsidRPr="00DE7A04" w:rsidRDefault="00BD5EB7" w:rsidP="007968AE">
            <w:pPr>
              <w:rPr>
                <w:rFonts w:cstheme="minorHAnsi"/>
                <w:sz w:val="18"/>
                <w:szCs w:val="18"/>
              </w:rPr>
            </w:pPr>
            <w:r w:rsidRPr="00DE7A04">
              <w:rPr>
                <w:rFonts w:cstheme="minorHAnsi"/>
                <w:color w:val="000000"/>
                <w:sz w:val="18"/>
                <w:szCs w:val="18"/>
              </w:rPr>
              <w:t>Technology</w:t>
            </w:r>
          </w:p>
        </w:tc>
        <w:tc>
          <w:tcPr>
            <w:tcW w:w="1309" w:type="dxa"/>
          </w:tcPr>
          <w:p w14:paraId="3D648ADA" w14:textId="77777777" w:rsidR="00BD5EB7" w:rsidRPr="00DE7A04" w:rsidRDefault="00BD5EB7" w:rsidP="007968AE">
            <w:pPr>
              <w:rPr>
                <w:rFonts w:cstheme="minorHAnsi"/>
                <w:sz w:val="18"/>
                <w:szCs w:val="18"/>
              </w:rPr>
            </w:pPr>
            <w:r w:rsidRPr="00DE7A04">
              <w:rPr>
                <w:rFonts w:cstheme="minorHAnsi"/>
                <w:color w:val="000000"/>
                <w:sz w:val="18"/>
                <w:szCs w:val="18"/>
              </w:rPr>
              <w:t>New attack vectors specific to UPI transactions</w:t>
            </w:r>
          </w:p>
        </w:tc>
        <w:tc>
          <w:tcPr>
            <w:tcW w:w="1390" w:type="dxa"/>
          </w:tcPr>
          <w:p w14:paraId="552F97E6" w14:textId="77777777" w:rsidR="00BD5EB7" w:rsidRPr="00DE7A04" w:rsidRDefault="00BD5EB7" w:rsidP="007968AE">
            <w:pPr>
              <w:rPr>
                <w:rFonts w:cstheme="minorHAnsi"/>
                <w:sz w:val="18"/>
                <w:szCs w:val="18"/>
              </w:rPr>
            </w:pPr>
            <w:r w:rsidRPr="00DE7A04">
              <w:rPr>
                <w:rFonts w:cstheme="minorHAnsi"/>
                <w:color w:val="000000"/>
                <w:sz w:val="18"/>
                <w:szCs w:val="18"/>
              </w:rPr>
              <w:t>Launch of UPI services</w:t>
            </w:r>
          </w:p>
        </w:tc>
        <w:tc>
          <w:tcPr>
            <w:tcW w:w="1140" w:type="dxa"/>
          </w:tcPr>
          <w:p w14:paraId="1DE33011" w14:textId="77777777" w:rsidR="00BD5EB7" w:rsidRPr="00DE7A04" w:rsidRDefault="00BD5EB7" w:rsidP="007968AE">
            <w:pPr>
              <w:rPr>
                <w:rFonts w:cstheme="minorHAnsi"/>
                <w:sz w:val="18"/>
                <w:szCs w:val="18"/>
              </w:rPr>
            </w:pPr>
            <w:r w:rsidRPr="00DE7A04">
              <w:rPr>
                <w:rFonts w:cstheme="minorHAnsi"/>
                <w:color w:val="000000"/>
                <w:sz w:val="18"/>
                <w:szCs w:val="18"/>
              </w:rPr>
              <w:t>Implement advanced cybersecurity measures, regular audits</w:t>
            </w:r>
          </w:p>
        </w:tc>
        <w:tc>
          <w:tcPr>
            <w:tcW w:w="1223" w:type="dxa"/>
          </w:tcPr>
          <w:p w14:paraId="2FB7CA07" w14:textId="77777777" w:rsidR="00BD5EB7" w:rsidRPr="00DE7A04" w:rsidRDefault="00BD5EB7" w:rsidP="007968AE">
            <w:pPr>
              <w:rPr>
                <w:rFonts w:cstheme="minorHAnsi"/>
                <w:sz w:val="18"/>
                <w:szCs w:val="18"/>
              </w:rPr>
            </w:pPr>
            <w:r w:rsidRPr="00DE7A04">
              <w:rPr>
                <w:rFonts w:cstheme="minorHAnsi"/>
                <w:color w:val="000000"/>
                <w:sz w:val="18"/>
                <w:szCs w:val="18"/>
              </w:rPr>
              <w:t>Chief Information Security Officer</w:t>
            </w:r>
          </w:p>
        </w:tc>
        <w:tc>
          <w:tcPr>
            <w:tcW w:w="1033" w:type="dxa"/>
          </w:tcPr>
          <w:p w14:paraId="38CE3DD1" w14:textId="77777777" w:rsidR="00BD5EB7" w:rsidRPr="00DE7A04" w:rsidRDefault="00BD5EB7" w:rsidP="007968AE">
            <w:pPr>
              <w:rPr>
                <w:rFonts w:cstheme="minorHAnsi"/>
                <w:sz w:val="18"/>
                <w:szCs w:val="18"/>
              </w:rPr>
            </w:pPr>
            <w:r w:rsidRPr="00DE7A04">
              <w:rPr>
                <w:rFonts w:cstheme="minorHAnsi"/>
                <w:color w:val="000000"/>
                <w:sz w:val="18"/>
                <w:szCs w:val="18"/>
              </w:rPr>
              <w:t>Medium (50%)</w:t>
            </w:r>
          </w:p>
        </w:tc>
        <w:tc>
          <w:tcPr>
            <w:tcW w:w="834" w:type="dxa"/>
          </w:tcPr>
          <w:p w14:paraId="5B265B82" w14:textId="77777777" w:rsidR="00BD5EB7" w:rsidRPr="00DE7A04" w:rsidRDefault="00BD5EB7" w:rsidP="007968AE">
            <w:pPr>
              <w:rPr>
                <w:rFonts w:cstheme="minorHAnsi"/>
                <w:sz w:val="18"/>
                <w:szCs w:val="18"/>
              </w:rPr>
            </w:pPr>
            <w:r w:rsidRPr="00DE7A04">
              <w:rPr>
                <w:rFonts w:cstheme="minorHAnsi"/>
                <w:color w:val="000000"/>
                <w:sz w:val="18"/>
                <w:szCs w:val="18"/>
              </w:rPr>
              <w:t>High (40)</w:t>
            </w:r>
          </w:p>
        </w:tc>
        <w:tc>
          <w:tcPr>
            <w:tcW w:w="680" w:type="dxa"/>
          </w:tcPr>
          <w:p w14:paraId="6991693C" w14:textId="77777777" w:rsidR="00BD5EB7" w:rsidRPr="00DE7A04" w:rsidRDefault="00BD5EB7" w:rsidP="007968AE">
            <w:pPr>
              <w:rPr>
                <w:rFonts w:cstheme="minorHAnsi"/>
                <w:sz w:val="18"/>
                <w:szCs w:val="18"/>
              </w:rPr>
            </w:pPr>
            <w:r w:rsidRPr="00DE7A04">
              <w:rPr>
                <w:rFonts w:cstheme="minorHAnsi"/>
                <w:color w:val="000000"/>
                <w:sz w:val="18"/>
                <w:szCs w:val="18"/>
              </w:rPr>
              <w:t>Open</w:t>
            </w:r>
          </w:p>
        </w:tc>
      </w:tr>
      <w:tr w:rsidR="00BD5EB7" w:rsidRPr="00DE7A04" w14:paraId="4CC49131" w14:textId="77777777" w:rsidTr="007968AE">
        <w:tc>
          <w:tcPr>
            <w:tcW w:w="682" w:type="dxa"/>
          </w:tcPr>
          <w:p w14:paraId="468635AD" w14:textId="77777777" w:rsidR="00BD5EB7" w:rsidRPr="00DE7A04" w:rsidRDefault="00BD5EB7" w:rsidP="007968AE">
            <w:pPr>
              <w:rPr>
                <w:rFonts w:cstheme="minorHAnsi"/>
                <w:sz w:val="18"/>
                <w:szCs w:val="18"/>
              </w:rPr>
            </w:pPr>
            <w:r w:rsidRPr="00DE7A04">
              <w:rPr>
                <w:rFonts w:cstheme="minorHAnsi"/>
                <w:color w:val="000000"/>
                <w:sz w:val="18"/>
                <w:szCs w:val="18"/>
              </w:rPr>
              <w:t>3</w:t>
            </w:r>
          </w:p>
        </w:tc>
        <w:tc>
          <w:tcPr>
            <w:tcW w:w="834" w:type="dxa"/>
          </w:tcPr>
          <w:p w14:paraId="25C615ED" w14:textId="77777777" w:rsidR="00BD5EB7" w:rsidRPr="00DE7A04" w:rsidRDefault="00BD5EB7" w:rsidP="007968AE">
            <w:pPr>
              <w:rPr>
                <w:rFonts w:cstheme="minorHAnsi"/>
                <w:sz w:val="18"/>
                <w:szCs w:val="18"/>
              </w:rPr>
            </w:pPr>
            <w:r w:rsidRPr="00DE7A04">
              <w:rPr>
                <w:rFonts w:cstheme="minorHAnsi"/>
                <w:color w:val="000000"/>
                <w:sz w:val="18"/>
                <w:szCs w:val="18"/>
              </w:rPr>
              <w:t>High</w:t>
            </w:r>
          </w:p>
        </w:tc>
        <w:tc>
          <w:tcPr>
            <w:tcW w:w="1214" w:type="dxa"/>
          </w:tcPr>
          <w:p w14:paraId="3B43E40A" w14:textId="77777777" w:rsidR="00BD5EB7" w:rsidRPr="00DE7A04" w:rsidRDefault="00BD5EB7" w:rsidP="007968AE">
            <w:pPr>
              <w:rPr>
                <w:rFonts w:cstheme="minorHAnsi"/>
                <w:sz w:val="18"/>
                <w:szCs w:val="18"/>
              </w:rPr>
            </w:pPr>
            <w:r w:rsidRPr="00DE7A04">
              <w:rPr>
                <w:rFonts w:cstheme="minorHAnsi"/>
                <w:color w:val="000000"/>
                <w:sz w:val="18"/>
                <w:szCs w:val="18"/>
              </w:rPr>
              <w:t>Regulatory compliance breaches</w:t>
            </w:r>
          </w:p>
        </w:tc>
        <w:tc>
          <w:tcPr>
            <w:tcW w:w="1081" w:type="dxa"/>
          </w:tcPr>
          <w:p w14:paraId="36901D4A" w14:textId="77777777" w:rsidR="00BD5EB7" w:rsidRPr="00DE7A04" w:rsidRDefault="00BD5EB7" w:rsidP="007968AE">
            <w:pPr>
              <w:rPr>
                <w:rFonts w:cstheme="minorHAnsi"/>
                <w:sz w:val="18"/>
                <w:szCs w:val="18"/>
              </w:rPr>
            </w:pPr>
            <w:r w:rsidRPr="00DE7A04">
              <w:rPr>
                <w:rFonts w:cstheme="minorHAnsi"/>
                <w:color w:val="000000"/>
                <w:sz w:val="18"/>
                <w:szCs w:val="18"/>
              </w:rPr>
              <w:t>Compliance and Regulatory</w:t>
            </w:r>
          </w:p>
        </w:tc>
        <w:tc>
          <w:tcPr>
            <w:tcW w:w="1309" w:type="dxa"/>
          </w:tcPr>
          <w:p w14:paraId="51C06890" w14:textId="77777777" w:rsidR="00BD5EB7" w:rsidRPr="00DE7A04" w:rsidRDefault="00BD5EB7" w:rsidP="007968AE">
            <w:pPr>
              <w:rPr>
                <w:rFonts w:cstheme="minorHAnsi"/>
                <w:sz w:val="18"/>
                <w:szCs w:val="18"/>
              </w:rPr>
            </w:pPr>
            <w:r w:rsidRPr="00DE7A04">
              <w:rPr>
                <w:rFonts w:cstheme="minorHAnsi"/>
                <w:color w:val="000000"/>
                <w:sz w:val="18"/>
                <w:szCs w:val="18"/>
              </w:rPr>
              <w:t>Lack of clarity in international UPI transaction regulations</w:t>
            </w:r>
          </w:p>
        </w:tc>
        <w:tc>
          <w:tcPr>
            <w:tcW w:w="1390" w:type="dxa"/>
          </w:tcPr>
          <w:p w14:paraId="5D783D7E" w14:textId="77777777" w:rsidR="00BD5EB7" w:rsidRPr="00DE7A04" w:rsidRDefault="00BD5EB7" w:rsidP="007968AE">
            <w:pPr>
              <w:rPr>
                <w:rFonts w:cstheme="minorHAnsi"/>
                <w:sz w:val="18"/>
                <w:szCs w:val="18"/>
              </w:rPr>
            </w:pPr>
            <w:r w:rsidRPr="00DE7A04">
              <w:rPr>
                <w:rFonts w:cstheme="minorHAnsi"/>
                <w:color w:val="000000"/>
                <w:sz w:val="18"/>
                <w:szCs w:val="18"/>
              </w:rPr>
              <w:t>Expansion to new markets</w:t>
            </w:r>
          </w:p>
        </w:tc>
        <w:tc>
          <w:tcPr>
            <w:tcW w:w="1140" w:type="dxa"/>
          </w:tcPr>
          <w:p w14:paraId="68DBFB2A" w14:textId="77777777" w:rsidR="00BD5EB7" w:rsidRPr="00DE7A04" w:rsidRDefault="00BD5EB7" w:rsidP="007968AE">
            <w:pPr>
              <w:rPr>
                <w:rFonts w:cstheme="minorHAnsi"/>
                <w:sz w:val="18"/>
                <w:szCs w:val="18"/>
              </w:rPr>
            </w:pPr>
            <w:r w:rsidRPr="00DE7A04">
              <w:rPr>
                <w:rFonts w:cstheme="minorHAnsi"/>
                <w:color w:val="000000"/>
                <w:sz w:val="18"/>
                <w:szCs w:val="18"/>
              </w:rPr>
              <w:t>Continuous legal review, compliance training programs</w:t>
            </w:r>
          </w:p>
        </w:tc>
        <w:tc>
          <w:tcPr>
            <w:tcW w:w="1223" w:type="dxa"/>
          </w:tcPr>
          <w:p w14:paraId="5A3F65C7" w14:textId="77777777" w:rsidR="00BD5EB7" w:rsidRPr="00DE7A04" w:rsidRDefault="00BD5EB7" w:rsidP="007968AE">
            <w:pPr>
              <w:rPr>
                <w:rFonts w:cstheme="minorHAnsi"/>
                <w:sz w:val="18"/>
                <w:szCs w:val="18"/>
              </w:rPr>
            </w:pPr>
            <w:r w:rsidRPr="00DE7A04">
              <w:rPr>
                <w:rFonts w:cstheme="minorHAnsi"/>
                <w:color w:val="000000"/>
                <w:sz w:val="18"/>
                <w:szCs w:val="18"/>
              </w:rPr>
              <w:t>Compliance Officer</w:t>
            </w:r>
          </w:p>
        </w:tc>
        <w:tc>
          <w:tcPr>
            <w:tcW w:w="1033" w:type="dxa"/>
          </w:tcPr>
          <w:p w14:paraId="4D30763C" w14:textId="77777777" w:rsidR="00BD5EB7" w:rsidRPr="00DE7A04" w:rsidRDefault="00BD5EB7" w:rsidP="007968AE">
            <w:pPr>
              <w:rPr>
                <w:rFonts w:cstheme="minorHAnsi"/>
                <w:sz w:val="18"/>
                <w:szCs w:val="18"/>
              </w:rPr>
            </w:pPr>
            <w:r w:rsidRPr="00DE7A04">
              <w:rPr>
                <w:rFonts w:cstheme="minorHAnsi"/>
                <w:color w:val="000000"/>
                <w:sz w:val="18"/>
                <w:szCs w:val="18"/>
              </w:rPr>
              <w:t>Low (20%)</w:t>
            </w:r>
          </w:p>
        </w:tc>
        <w:tc>
          <w:tcPr>
            <w:tcW w:w="834" w:type="dxa"/>
          </w:tcPr>
          <w:p w14:paraId="5734A7B3" w14:textId="77777777" w:rsidR="00BD5EB7" w:rsidRPr="00DE7A04" w:rsidRDefault="00BD5EB7" w:rsidP="007968AE">
            <w:pPr>
              <w:rPr>
                <w:rFonts w:cstheme="minorHAnsi"/>
                <w:sz w:val="18"/>
                <w:szCs w:val="18"/>
              </w:rPr>
            </w:pPr>
            <w:r w:rsidRPr="00DE7A04">
              <w:rPr>
                <w:rFonts w:cstheme="minorHAnsi"/>
                <w:color w:val="000000"/>
                <w:sz w:val="18"/>
                <w:szCs w:val="18"/>
              </w:rPr>
              <w:t>High (40)</w:t>
            </w:r>
          </w:p>
        </w:tc>
        <w:tc>
          <w:tcPr>
            <w:tcW w:w="680" w:type="dxa"/>
          </w:tcPr>
          <w:p w14:paraId="1A1257F2" w14:textId="77777777" w:rsidR="00BD5EB7" w:rsidRPr="00DE7A04" w:rsidRDefault="00BD5EB7" w:rsidP="007968AE">
            <w:pPr>
              <w:rPr>
                <w:rFonts w:cstheme="minorHAnsi"/>
                <w:sz w:val="18"/>
                <w:szCs w:val="18"/>
              </w:rPr>
            </w:pPr>
            <w:r w:rsidRPr="00DE7A04">
              <w:rPr>
                <w:rFonts w:cstheme="minorHAnsi"/>
                <w:color w:val="000000"/>
                <w:sz w:val="18"/>
                <w:szCs w:val="18"/>
              </w:rPr>
              <w:t>Open</w:t>
            </w:r>
          </w:p>
        </w:tc>
      </w:tr>
      <w:tr w:rsidR="00BD5EB7" w:rsidRPr="00DE7A04" w14:paraId="69C02C92" w14:textId="77777777" w:rsidTr="007968AE">
        <w:tc>
          <w:tcPr>
            <w:tcW w:w="682" w:type="dxa"/>
          </w:tcPr>
          <w:p w14:paraId="2C02DA12" w14:textId="77777777" w:rsidR="00BD5EB7" w:rsidRPr="00DE7A04" w:rsidRDefault="00BD5EB7" w:rsidP="007968AE">
            <w:pPr>
              <w:rPr>
                <w:rFonts w:cstheme="minorHAnsi"/>
                <w:sz w:val="18"/>
                <w:szCs w:val="18"/>
              </w:rPr>
            </w:pPr>
            <w:r w:rsidRPr="00DE7A04">
              <w:rPr>
                <w:rFonts w:cstheme="minorHAnsi"/>
                <w:color w:val="000000"/>
                <w:sz w:val="18"/>
                <w:szCs w:val="18"/>
              </w:rPr>
              <w:t>4</w:t>
            </w:r>
          </w:p>
        </w:tc>
        <w:tc>
          <w:tcPr>
            <w:tcW w:w="834" w:type="dxa"/>
          </w:tcPr>
          <w:p w14:paraId="0474B325" w14:textId="77777777" w:rsidR="00BD5EB7" w:rsidRPr="00DE7A04" w:rsidRDefault="00BD5EB7" w:rsidP="007968AE">
            <w:pPr>
              <w:rPr>
                <w:rFonts w:cstheme="minorHAnsi"/>
                <w:sz w:val="18"/>
                <w:szCs w:val="18"/>
              </w:rPr>
            </w:pPr>
            <w:r w:rsidRPr="00DE7A04">
              <w:rPr>
                <w:rFonts w:cstheme="minorHAnsi"/>
                <w:color w:val="000000"/>
                <w:sz w:val="18"/>
                <w:szCs w:val="18"/>
              </w:rPr>
              <w:t>Medium</w:t>
            </w:r>
          </w:p>
        </w:tc>
        <w:tc>
          <w:tcPr>
            <w:tcW w:w="1214" w:type="dxa"/>
          </w:tcPr>
          <w:p w14:paraId="0C093450" w14:textId="77777777" w:rsidR="00BD5EB7" w:rsidRPr="00DE7A04" w:rsidRDefault="00BD5EB7" w:rsidP="007968AE">
            <w:pPr>
              <w:rPr>
                <w:rFonts w:cstheme="minorHAnsi"/>
                <w:sz w:val="18"/>
                <w:szCs w:val="18"/>
              </w:rPr>
            </w:pPr>
            <w:r w:rsidRPr="00DE7A04">
              <w:rPr>
                <w:rFonts w:cstheme="minorHAnsi"/>
                <w:color w:val="000000"/>
                <w:sz w:val="18"/>
                <w:szCs w:val="18"/>
              </w:rPr>
              <w:t>Operational disruptions</w:t>
            </w:r>
          </w:p>
        </w:tc>
        <w:tc>
          <w:tcPr>
            <w:tcW w:w="1081" w:type="dxa"/>
          </w:tcPr>
          <w:p w14:paraId="5828986F" w14:textId="77777777" w:rsidR="00BD5EB7" w:rsidRPr="00DE7A04" w:rsidRDefault="00BD5EB7" w:rsidP="007968AE">
            <w:pPr>
              <w:rPr>
                <w:rFonts w:cstheme="minorHAnsi"/>
                <w:sz w:val="18"/>
                <w:szCs w:val="18"/>
              </w:rPr>
            </w:pPr>
            <w:r w:rsidRPr="00DE7A04">
              <w:rPr>
                <w:rFonts w:cstheme="minorHAnsi"/>
                <w:color w:val="000000"/>
                <w:sz w:val="18"/>
                <w:szCs w:val="18"/>
              </w:rPr>
              <w:t>Operational</w:t>
            </w:r>
          </w:p>
        </w:tc>
        <w:tc>
          <w:tcPr>
            <w:tcW w:w="1309" w:type="dxa"/>
          </w:tcPr>
          <w:p w14:paraId="286CBD15" w14:textId="77777777" w:rsidR="00BD5EB7" w:rsidRPr="00DE7A04" w:rsidRDefault="00BD5EB7" w:rsidP="007968AE">
            <w:pPr>
              <w:rPr>
                <w:rFonts w:cstheme="minorHAnsi"/>
                <w:sz w:val="18"/>
                <w:szCs w:val="18"/>
              </w:rPr>
            </w:pPr>
            <w:r w:rsidRPr="00DE7A04">
              <w:rPr>
                <w:rFonts w:cstheme="minorHAnsi"/>
                <w:color w:val="000000"/>
                <w:sz w:val="18"/>
                <w:szCs w:val="18"/>
              </w:rPr>
              <w:t>Changes in internal processes due to UPI adoption</w:t>
            </w:r>
          </w:p>
        </w:tc>
        <w:tc>
          <w:tcPr>
            <w:tcW w:w="1390" w:type="dxa"/>
          </w:tcPr>
          <w:p w14:paraId="6E9E918A" w14:textId="77777777" w:rsidR="00BD5EB7" w:rsidRPr="00DE7A04" w:rsidRDefault="00BD5EB7" w:rsidP="007968AE">
            <w:pPr>
              <w:rPr>
                <w:rFonts w:cstheme="minorHAnsi"/>
                <w:sz w:val="18"/>
                <w:szCs w:val="18"/>
              </w:rPr>
            </w:pPr>
            <w:r w:rsidRPr="00DE7A04">
              <w:rPr>
                <w:rFonts w:cstheme="minorHAnsi"/>
                <w:color w:val="000000"/>
                <w:sz w:val="18"/>
                <w:szCs w:val="18"/>
              </w:rPr>
              <w:t>Implementation of UPI transaction processes</w:t>
            </w:r>
          </w:p>
        </w:tc>
        <w:tc>
          <w:tcPr>
            <w:tcW w:w="1140" w:type="dxa"/>
          </w:tcPr>
          <w:p w14:paraId="54423CD7" w14:textId="77777777" w:rsidR="00BD5EB7" w:rsidRPr="00DE7A04" w:rsidRDefault="00BD5EB7" w:rsidP="007968AE">
            <w:pPr>
              <w:rPr>
                <w:rFonts w:cstheme="minorHAnsi"/>
                <w:sz w:val="18"/>
                <w:szCs w:val="18"/>
              </w:rPr>
            </w:pPr>
            <w:r w:rsidRPr="00DE7A04">
              <w:rPr>
                <w:rFonts w:cstheme="minorHAnsi"/>
                <w:color w:val="000000"/>
                <w:sz w:val="18"/>
                <w:szCs w:val="18"/>
              </w:rPr>
              <w:t>Process reengineering, staff training</w:t>
            </w:r>
          </w:p>
        </w:tc>
        <w:tc>
          <w:tcPr>
            <w:tcW w:w="1223" w:type="dxa"/>
          </w:tcPr>
          <w:p w14:paraId="0C24D88E" w14:textId="77777777" w:rsidR="00BD5EB7" w:rsidRPr="00DE7A04" w:rsidRDefault="00BD5EB7" w:rsidP="007968AE">
            <w:pPr>
              <w:rPr>
                <w:rFonts w:cstheme="minorHAnsi"/>
                <w:sz w:val="18"/>
                <w:szCs w:val="18"/>
              </w:rPr>
            </w:pPr>
            <w:r w:rsidRPr="00DE7A04">
              <w:rPr>
                <w:rFonts w:cstheme="minorHAnsi"/>
                <w:color w:val="000000"/>
                <w:sz w:val="18"/>
                <w:szCs w:val="18"/>
              </w:rPr>
              <w:t>Operations Manager</w:t>
            </w:r>
          </w:p>
        </w:tc>
        <w:tc>
          <w:tcPr>
            <w:tcW w:w="1033" w:type="dxa"/>
          </w:tcPr>
          <w:p w14:paraId="7C9467E5" w14:textId="77777777" w:rsidR="00BD5EB7" w:rsidRPr="00DE7A04" w:rsidRDefault="00BD5EB7" w:rsidP="007968AE">
            <w:pPr>
              <w:rPr>
                <w:rFonts w:cstheme="minorHAnsi"/>
                <w:sz w:val="18"/>
                <w:szCs w:val="18"/>
              </w:rPr>
            </w:pPr>
            <w:r w:rsidRPr="00DE7A04">
              <w:rPr>
                <w:rFonts w:cstheme="minorHAnsi"/>
                <w:color w:val="000000"/>
                <w:sz w:val="18"/>
                <w:szCs w:val="18"/>
              </w:rPr>
              <w:t>Medium (50%)</w:t>
            </w:r>
          </w:p>
        </w:tc>
        <w:tc>
          <w:tcPr>
            <w:tcW w:w="834" w:type="dxa"/>
          </w:tcPr>
          <w:p w14:paraId="6462B1C1" w14:textId="77777777" w:rsidR="00BD5EB7" w:rsidRPr="00DE7A04" w:rsidRDefault="00BD5EB7" w:rsidP="007968AE">
            <w:pPr>
              <w:rPr>
                <w:rFonts w:cstheme="minorHAnsi"/>
                <w:sz w:val="18"/>
                <w:szCs w:val="18"/>
              </w:rPr>
            </w:pPr>
            <w:r w:rsidRPr="00DE7A04">
              <w:rPr>
                <w:rFonts w:cstheme="minorHAnsi"/>
                <w:color w:val="000000"/>
                <w:sz w:val="18"/>
                <w:szCs w:val="18"/>
              </w:rPr>
              <w:t>Medium (25)</w:t>
            </w:r>
          </w:p>
        </w:tc>
        <w:tc>
          <w:tcPr>
            <w:tcW w:w="680" w:type="dxa"/>
          </w:tcPr>
          <w:p w14:paraId="394A12CE" w14:textId="77777777" w:rsidR="00BD5EB7" w:rsidRPr="00DE7A04" w:rsidRDefault="00BD5EB7" w:rsidP="007968AE">
            <w:pPr>
              <w:rPr>
                <w:rFonts w:cstheme="minorHAnsi"/>
                <w:sz w:val="18"/>
                <w:szCs w:val="18"/>
              </w:rPr>
            </w:pPr>
            <w:r w:rsidRPr="00DE7A04">
              <w:rPr>
                <w:rFonts w:cstheme="minorHAnsi"/>
                <w:color w:val="000000"/>
                <w:sz w:val="18"/>
                <w:szCs w:val="18"/>
              </w:rPr>
              <w:t>Open</w:t>
            </w:r>
          </w:p>
        </w:tc>
      </w:tr>
      <w:tr w:rsidR="00BD5EB7" w:rsidRPr="00DE7A04" w14:paraId="45D0EDDE" w14:textId="77777777" w:rsidTr="007968AE">
        <w:tc>
          <w:tcPr>
            <w:tcW w:w="682" w:type="dxa"/>
          </w:tcPr>
          <w:p w14:paraId="0C7ABEAD" w14:textId="77777777" w:rsidR="00BD5EB7" w:rsidRPr="00DE7A04" w:rsidRDefault="00BD5EB7" w:rsidP="007968AE">
            <w:pPr>
              <w:rPr>
                <w:rFonts w:cstheme="minorHAnsi"/>
                <w:sz w:val="18"/>
                <w:szCs w:val="18"/>
              </w:rPr>
            </w:pPr>
            <w:r w:rsidRPr="00DE7A04">
              <w:rPr>
                <w:rFonts w:cstheme="minorHAnsi"/>
                <w:color w:val="000000"/>
                <w:sz w:val="18"/>
                <w:szCs w:val="18"/>
              </w:rPr>
              <w:t>5</w:t>
            </w:r>
          </w:p>
        </w:tc>
        <w:tc>
          <w:tcPr>
            <w:tcW w:w="834" w:type="dxa"/>
          </w:tcPr>
          <w:p w14:paraId="5BF199F5" w14:textId="77777777" w:rsidR="00BD5EB7" w:rsidRPr="00DE7A04" w:rsidRDefault="00BD5EB7" w:rsidP="007968AE">
            <w:pPr>
              <w:rPr>
                <w:rFonts w:cstheme="minorHAnsi"/>
                <w:sz w:val="18"/>
                <w:szCs w:val="18"/>
              </w:rPr>
            </w:pPr>
            <w:r w:rsidRPr="00DE7A04">
              <w:rPr>
                <w:rFonts w:cstheme="minorHAnsi"/>
                <w:color w:val="000000"/>
                <w:sz w:val="18"/>
                <w:szCs w:val="18"/>
              </w:rPr>
              <w:t>High</w:t>
            </w:r>
          </w:p>
        </w:tc>
        <w:tc>
          <w:tcPr>
            <w:tcW w:w="1214" w:type="dxa"/>
          </w:tcPr>
          <w:p w14:paraId="5EAC4529" w14:textId="77777777" w:rsidR="00BD5EB7" w:rsidRPr="00DE7A04" w:rsidRDefault="00BD5EB7" w:rsidP="007968AE">
            <w:pPr>
              <w:rPr>
                <w:rFonts w:cstheme="minorHAnsi"/>
                <w:sz w:val="18"/>
                <w:szCs w:val="18"/>
              </w:rPr>
            </w:pPr>
            <w:r w:rsidRPr="00DE7A04">
              <w:rPr>
                <w:rFonts w:cstheme="minorHAnsi"/>
                <w:color w:val="000000"/>
                <w:sz w:val="18"/>
                <w:szCs w:val="18"/>
              </w:rPr>
              <w:t>Market reluctance to adopt UPI</w:t>
            </w:r>
          </w:p>
        </w:tc>
        <w:tc>
          <w:tcPr>
            <w:tcW w:w="1081" w:type="dxa"/>
          </w:tcPr>
          <w:p w14:paraId="11E62B16" w14:textId="77777777" w:rsidR="00BD5EB7" w:rsidRPr="00DE7A04" w:rsidRDefault="00BD5EB7" w:rsidP="007968AE">
            <w:pPr>
              <w:rPr>
                <w:rFonts w:cstheme="minorHAnsi"/>
                <w:sz w:val="18"/>
                <w:szCs w:val="18"/>
              </w:rPr>
            </w:pPr>
            <w:r w:rsidRPr="00DE7A04">
              <w:rPr>
                <w:rFonts w:cstheme="minorHAnsi"/>
                <w:color w:val="000000"/>
                <w:sz w:val="18"/>
                <w:szCs w:val="18"/>
              </w:rPr>
              <w:t>Strategic</w:t>
            </w:r>
          </w:p>
        </w:tc>
        <w:tc>
          <w:tcPr>
            <w:tcW w:w="1309" w:type="dxa"/>
          </w:tcPr>
          <w:p w14:paraId="460FA1C4" w14:textId="77777777" w:rsidR="00BD5EB7" w:rsidRPr="00DE7A04" w:rsidRDefault="00BD5EB7" w:rsidP="007968AE">
            <w:pPr>
              <w:rPr>
                <w:rFonts w:cstheme="minorHAnsi"/>
                <w:sz w:val="18"/>
                <w:szCs w:val="18"/>
              </w:rPr>
            </w:pPr>
            <w:r w:rsidRPr="00DE7A04">
              <w:rPr>
                <w:rFonts w:cstheme="minorHAnsi"/>
                <w:color w:val="000000"/>
                <w:sz w:val="18"/>
                <w:szCs w:val="18"/>
              </w:rPr>
              <w:t>Customer resistance to new technology</w:t>
            </w:r>
          </w:p>
        </w:tc>
        <w:tc>
          <w:tcPr>
            <w:tcW w:w="1390" w:type="dxa"/>
          </w:tcPr>
          <w:p w14:paraId="60BDAD93" w14:textId="77777777" w:rsidR="00BD5EB7" w:rsidRPr="00DE7A04" w:rsidRDefault="00BD5EB7" w:rsidP="007968AE">
            <w:pPr>
              <w:rPr>
                <w:rFonts w:cstheme="minorHAnsi"/>
                <w:sz w:val="18"/>
                <w:szCs w:val="18"/>
              </w:rPr>
            </w:pPr>
            <w:r w:rsidRPr="00DE7A04">
              <w:rPr>
                <w:rFonts w:cstheme="minorHAnsi"/>
                <w:color w:val="000000"/>
                <w:sz w:val="18"/>
                <w:szCs w:val="18"/>
              </w:rPr>
              <w:t>Marketing campaign start</w:t>
            </w:r>
          </w:p>
        </w:tc>
        <w:tc>
          <w:tcPr>
            <w:tcW w:w="1140" w:type="dxa"/>
          </w:tcPr>
          <w:p w14:paraId="67B8C448" w14:textId="77777777" w:rsidR="00BD5EB7" w:rsidRPr="00DE7A04" w:rsidRDefault="00BD5EB7" w:rsidP="007968AE">
            <w:pPr>
              <w:rPr>
                <w:rFonts w:cstheme="minorHAnsi"/>
                <w:sz w:val="18"/>
                <w:szCs w:val="18"/>
              </w:rPr>
            </w:pPr>
            <w:r w:rsidRPr="00DE7A04">
              <w:rPr>
                <w:rFonts w:cstheme="minorHAnsi"/>
                <w:color w:val="000000"/>
                <w:sz w:val="18"/>
                <w:szCs w:val="18"/>
              </w:rPr>
              <w:t>Market research, targeted marketing strategies</w:t>
            </w:r>
          </w:p>
        </w:tc>
        <w:tc>
          <w:tcPr>
            <w:tcW w:w="1223" w:type="dxa"/>
          </w:tcPr>
          <w:p w14:paraId="364EDCDE" w14:textId="77777777" w:rsidR="00BD5EB7" w:rsidRPr="00DE7A04" w:rsidRDefault="00BD5EB7" w:rsidP="007968AE">
            <w:pPr>
              <w:rPr>
                <w:rFonts w:cstheme="minorHAnsi"/>
                <w:sz w:val="18"/>
                <w:szCs w:val="18"/>
              </w:rPr>
            </w:pPr>
            <w:r w:rsidRPr="00DE7A04">
              <w:rPr>
                <w:rFonts w:cstheme="minorHAnsi"/>
                <w:color w:val="000000"/>
                <w:sz w:val="18"/>
                <w:szCs w:val="18"/>
              </w:rPr>
              <w:t>Chief Marketing Officer</w:t>
            </w:r>
          </w:p>
        </w:tc>
        <w:tc>
          <w:tcPr>
            <w:tcW w:w="1033" w:type="dxa"/>
          </w:tcPr>
          <w:p w14:paraId="0A7BFAE8" w14:textId="77777777" w:rsidR="00BD5EB7" w:rsidRPr="00DE7A04" w:rsidRDefault="00BD5EB7" w:rsidP="007968AE">
            <w:pPr>
              <w:rPr>
                <w:rFonts w:cstheme="minorHAnsi"/>
                <w:sz w:val="18"/>
                <w:szCs w:val="18"/>
              </w:rPr>
            </w:pPr>
            <w:r w:rsidRPr="00DE7A04">
              <w:rPr>
                <w:rFonts w:cstheme="minorHAnsi"/>
                <w:color w:val="000000"/>
                <w:sz w:val="18"/>
                <w:szCs w:val="18"/>
              </w:rPr>
              <w:t>Medium (50%)</w:t>
            </w:r>
          </w:p>
        </w:tc>
        <w:tc>
          <w:tcPr>
            <w:tcW w:w="834" w:type="dxa"/>
          </w:tcPr>
          <w:p w14:paraId="515549FB" w14:textId="77777777" w:rsidR="00BD5EB7" w:rsidRPr="00DE7A04" w:rsidRDefault="00BD5EB7" w:rsidP="007968AE">
            <w:pPr>
              <w:rPr>
                <w:rFonts w:cstheme="minorHAnsi"/>
                <w:sz w:val="18"/>
                <w:szCs w:val="18"/>
              </w:rPr>
            </w:pPr>
            <w:r w:rsidRPr="00DE7A04">
              <w:rPr>
                <w:rFonts w:cstheme="minorHAnsi"/>
                <w:color w:val="000000"/>
                <w:sz w:val="18"/>
                <w:szCs w:val="18"/>
              </w:rPr>
              <w:t>High (40)</w:t>
            </w:r>
          </w:p>
        </w:tc>
        <w:tc>
          <w:tcPr>
            <w:tcW w:w="680" w:type="dxa"/>
          </w:tcPr>
          <w:p w14:paraId="500408C3" w14:textId="77777777" w:rsidR="00BD5EB7" w:rsidRPr="00DE7A04" w:rsidRDefault="00BD5EB7" w:rsidP="007968AE">
            <w:pPr>
              <w:rPr>
                <w:rFonts w:cstheme="minorHAnsi"/>
                <w:sz w:val="18"/>
                <w:szCs w:val="18"/>
              </w:rPr>
            </w:pPr>
            <w:r w:rsidRPr="00DE7A04">
              <w:rPr>
                <w:rFonts w:cstheme="minorHAnsi"/>
                <w:color w:val="000000"/>
                <w:sz w:val="18"/>
                <w:szCs w:val="18"/>
              </w:rPr>
              <w:t>Open</w:t>
            </w:r>
          </w:p>
        </w:tc>
      </w:tr>
    </w:tbl>
    <w:p w14:paraId="34C51A30" w14:textId="77777777" w:rsidR="00BD5EB7" w:rsidRPr="00DE7A04" w:rsidRDefault="00BD5EB7" w:rsidP="00BD5EB7">
      <w:pPr>
        <w:pStyle w:val="Heading1"/>
        <w:rPr>
          <w:rFonts w:asciiTheme="minorHAnsi" w:hAnsiTheme="minorHAnsi" w:cstheme="minorHAnsi"/>
        </w:rPr>
      </w:pPr>
      <w:bookmarkStart w:id="46" w:name="_Toc152268501"/>
      <w:bookmarkStart w:id="47" w:name="_Toc152866995"/>
      <w:r w:rsidRPr="00DE7A04">
        <w:rPr>
          <w:rFonts w:asciiTheme="minorHAnsi" w:hAnsiTheme="minorHAnsi" w:cstheme="minorHAnsi"/>
        </w:rPr>
        <w:lastRenderedPageBreak/>
        <w:t>IMPLEMENTATION STRATEGY</w:t>
      </w:r>
      <w:bookmarkEnd w:id="46"/>
      <w:bookmarkEnd w:id="47"/>
      <w:r w:rsidRPr="00DE7A04">
        <w:rPr>
          <w:rFonts w:asciiTheme="minorHAnsi" w:hAnsiTheme="minorHAnsi" w:cstheme="minorHAnsi"/>
        </w:rPr>
        <w:t xml:space="preserve"> </w:t>
      </w:r>
    </w:p>
    <w:p w14:paraId="088A7E7B" w14:textId="71FC384A" w:rsidR="00BD5EB7" w:rsidRPr="00DE7A04" w:rsidRDefault="00BD5EB7" w:rsidP="00BD5EB7">
      <w:pPr>
        <w:spacing w:after="0"/>
        <w:rPr>
          <w:rFonts w:cstheme="minorHAnsi"/>
        </w:rPr>
      </w:pPr>
      <w:bookmarkStart w:id="48" w:name="_Toc152268503"/>
      <w:r w:rsidRPr="00DE7A04">
        <w:rPr>
          <w:rFonts w:cstheme="minorHAnsi"/>
          <w:b/>
          <w:bCs/>
          <w:sz w:val="28"/>
          <w:szCs w:val="28"/>
        </w:rPr>
        <w:t>Phased implementation strategy for adding the UPI option in the mobile app</w:t>
      </w:r>
      <w:bookmarkEnd w:id="48"/>
      <w:r w:rsidRPr="00DE7A04">
        <w:rPr>
          <w:rFonts w:cstheme="minorHAnsi"/>
          <w:b/>
          <w:bCs/>
        </w:rPr>
        <w:br/>
      </w:r>
      <w:r w:rsidR="00CF2124" w:rsidRPr="00DE7A04">
        <w:rPr>
          <w:rFonts w:cstheme="minorHAnsi"/>
        </w:rPr>
        <w:t>A methodical</w:t>
      </w:r>
      <w:r w:rsidRPr="00DE7A04">
        <w:rPr>
          <w:rFonts w:cstheme="minorHAnsi"/>
        </w:rPr>
        <w:t xml:space="preserve"> phase-wise approach to integrating the UPI feature into the Scotiabank mobile application begins with strategic planning, preparation, architecture, and design stages. Detailed design and development include UI creation, back-end integration, and module development. Testing and optimizing input processing, error handling, and performance optimization constitute the final process. The integration stage entails interacting with external agents and sealing a consensus over accurate data. The go-live process comprises deployment and post-launch tasks like training and monitoring users. This approach includes scope out of review, which verifies rejected items, and an impact analysis that considers both positive and negative impacts. A risk mitigation review enables continual and effective management of risks.</w:t>
      </w:r>
    </w:p>
    <w:p w14:paraId="4422DC65" w14:textId="77777777" w:rsidR="00BD5EB7" w:rsidRPr="00DE7A04" w:rsidRDefault="00BD5EB7" w:rsidP="00BD5EB7">
      <w:pPr>
        <w:pStyle w:val="ListParagraph"/>
        <w:numPr>
          <w:ilvl w:val="0"/>
          <w:numId w:val="23"/>
        </w:numPr>
        <w:rPr>
          <w:rFonts w:cstheme="minorHAnsi"/>
        </w:rPr>
      </w:pPr>
      <w:r w:rsidRPr="00DE7A04">
        <w:rPr>
          <w:rFonts w:cstheme="minorHAnsi"/>
          <w:b/>
          <w:bCs/>
        </w:rPr>
        <w:t xml:space="preserve">Phase 1: Planning and preparation </w:t>
      </w:r>
      <w:r w:rsidRPr="00DE7A04">
        <w:rPr>
          <w:rFonts w:cstheme="minorHAnsi"/>
        </w:rPr>
        <w:t>stage, where the project starts with a launching event that forms a dedicated team in charge of specific duties. During this process, a comprehensive requirement analysis is conducted to identify possible risks and develop an effective risk mitigation strategy. Setting up infrastructure and resources includes configuring development and test environments and having available tools tested for proper functionality.</w:t>
      </w:r>
    </w:p>
    <w:p w14:paraId="086DF2E0" w14:textId="77777777" w:rsidR="00BD5EB7" w:rsidRPr="00DE7A04" w:rsidRDefault="00BD5EB7" w:rsidP="00BD5EB7">
      <w:pPr>
        <w:pStyle w:val="ListParagraph"/>
        <w:numPr>
          <w:ilvl w:val="0"/>
          <w:numId w:val="23"/>
        </w:numPr>
        <w:rPr>
          <w:rFonts w:cstheme="minorHAnsi"/>
        </w:rPr>
      </w:pPr>
      <w:r w:rsidRPr="00DE7A04">
        <w:rPr>
          <w:rFonts w:cstheme="minorHAnsi"/>
          <w:b/>
          <w:bCs/>
        </w:rPr>
        <w:t>Phase 2:</w:t>
      </w:r>
      <w:r w:rsidRPr="00DE7A04">
        <w:rPr>
          <w:rFonts w:cstheme="minorHAnsi"/>
        </w:rPr>
        <w:t xml:space="preserve"> We will concentrate on the </w:t>
      </w:r>
      <w:r w:rsidRPr="00DE7A04">
        <w:rPr>
          <w:rFonts w:cstheme="minorHAnsi"/>
          <w:b/>
          <w:bCs/>
        </w:rPr>
        <w:t xml:space="preserve">high-level architecture </w:t>
      </w:r>
      <w:r w:rsidRPr="00DE7A04">
        <w:rPr>
          <w:rFonts w:cstheme="minorHAnsi"/>
        </w:rPr>
        <w:t>concerned with formulating the high-level design, client-server model, UI module, error handling, and backend integration. Initial client-server integration begins to establish a secure connection as the development of modules commences at the beginning of coding procedures. In this, scalability issues and a question of the architecture’s ability to grow along with the number of users should also be addressed.</w:t>
      </w:r>
    </w:p>
    <w:p w14:paraId="7D0B293A" w14:textId="77777777" w:rsidR="00BD5EB7" w:rsidRPr="00DE7A04" w:rsidRDefault="00BD5EB7" w:rsidP="00BD5EB7">
      <w:pPr>
        <w:pStyle w:val="ListParagraph"/>
        <w:numPr>
          <w:ilvl w:val="0"/>
          <w:numId w:val="23"/>
        </w:numPr>
        <w:rPr>
          <w:rFonts w:cstheme="minorHAnsi"/>
        </w:rPr>
      </w:pPr>
      <w:r w:rsidRPr="00DE7A04">
        <w:rPr>
          <w:rFonts w:cstheme="minorHAnsi"/>
          <w:b/>
          <w:bCs/>
        </w:rPr>
        <w:t>Phase 3:</w:t>
      </w:r>
      <w:r w:rsidRPr="00DE7A04">
        <w:rPr>
          <w:rFonts w:cstheme="minorHAnsi"/>
        </w:rPr>
        <w:t xml:space="preserve"> In detailed </w:t>
      </w:r>
      <w:r w:rsidRPr="00DE7A04">
        <w:rPr>
          <w:rFonts w:cstheme="minorHAnsi"/>
          <w:b/>
          <w:bCs/>
        </w:rPr>
        <w:t>design and development</w:t>
      </w:r>
      <w:r w:rsidRPr="00DE7A04">
        <w:rPr>
          <w:rFonts w:cstheme="minorHAnsi"/>
        </w:rPr>
        <w:t>, the creation of user-friendly interfaces precedes integrated backend links connecting the Mobile app to Scotia back-end systems. In module development, there will be implementations and tests of handling the UPI transaction with errors, among other essential aspects. Attention to data flow guarantees smooth communication of information between the mobile application, outside services, and systems implemented by the bank.</w:t>
      </w:r>
    </w:p>
    <w:p w14:paraId="30399C91" w14:textId="77777777" w:rsidR="00BD5EB7" w:rsidRPr="00DE7A04" w:rsidRDefault="00BD5EB7" w:rsidP="00BD5EB7">
      <w:pPr>
        <w:pStyle w:val="ListParagraph"/>
        <w:numPr>
          <w:ilvl w:val="0"/>
          <w:numId w:val="23"/>
        </w:numPr>
        <w:rPr>
          <w:rFonts w:cstheme="minorHAnsi"/>
        </w:rPr>
      </w:pPr>
      <w:r w:rsidRPr="00DE7A04">
        <w:rPr>
          <w:rFonts w:cstheme="minorHAnsi"/>
          <w:b/>
          <w:bCs/>
        </w:rPr>
        <w:t>Phase 4: Testing &amp; Optimisation</w:t>
      </w:r>
      <w:r w:rsidRPr="00DE7A04">
        <w:rPr>
          <w:rFonts w:cstheme="minorHAnsi"/>
        </w:rPr>
        <w:t>: User Input Validation, Error Handling Implementation &amp; Performance Optimisation. Backend integration also secures communication while user interface design is finalized. Validation algorithms and error handling are thoroughly tested, and performance optimizations are designed to improve the system’s performance.</w:t>
      </w:r>
    </w:p>
    <w:p w14:paraId="2D384251" w14:textId="77777777" w:rsidR="00BD5EB7" w:rsidRPr="00DE7A04" w:rsidRDefault="00BD5EB7" w:rsidP="00BD5EB7">
      <w:pPr>
        <w:pStyle w:val="ListParagraph"/>
        <w:numPr>
          <w:ilvl w:val="0"/>
          <w:numId w:val="23"/>
        </w:numPr>
        <w:rPr>
          <w:rFonts w:cstheme="minorHAnsi"/>
        </w:rPr>
      </w:pPr>
      <w:r w:rsidRPr="00DE7A04">
        <w:rPr>
          <w:rFonts w:cstheme="minorHAnsi"/>
          <w:b/>
          <w:bCs/>
        </w:rPr>
        <w:t>Phase 5:</w:t>
      </w:r>
      <w:r w:rsidRPr="00DE7A04">
        <w:rPr>
          <w:rFonts w:cstheme="minorHAnsi"/>
        </w:rPr>
        <w:t xml:space="preserve"> Finally, there is integration for API purposes </w:t>
      </w:r>
      <w:r w:rsidRPr="00DE7A04">
        <w:rPr>
          <w:rFonts w:cstheme="minorHAnsi"/>
          <w:b/>
          <w:bCs/>
        </w:rPr>
        <w:t>and finalization.</w:t>
      </w:r>
      <w:r w:rsidRPr="00DE7A04">
        <w:rPr>
          <w:rFonts w:cstheme="minorHAnsi"/>
        </w:rPr>
        <w:t xml:space="preserve"> The mobile app integrates data synchronization mechanisms to maintain up-to-date transaction data between it and other external systems. It includes the process of smooth information interoperability with outside organizations.</w:t>
      </w:r>
    </w:p>
    <w:p w14:paraId="6254D685" w14:textId="77777777" w:rsidR="00BD5EB7" w:rsidRPr="00DE7A04" w:rsidRDefault="00BD5EB7" w:rsidP="00BD5EB7">
      <w:pPr>
        <w:pStyle w:val="ListParagraph"/>
        <w:numPr>
          <w:ilvl w:val="0"/>
          <w:numId w:val="23"/>
        </w:numPr>
        <w:rPr>
          <w:rFonts w:cstheme="minorHAnsi"/>
        </w:rPr>
      </w:pPr>
      <w:r w:rsidRPr="00DE7A04">
        <w:rPr>
          <w:rFonts w:cstheme="minorHAnsi"/>
          <w:b/>
          <w:bCs/>
        </w:rPr>
        <w:t>Phase 6: Deployment and post-deployment</w:t>
      </w:r>
      <w:r w:rsidRPr="00DE7A04">
        <w:rPr>
          <w:rFonts w:cstheme="minorHAnsi"/>
        </w:rPr>
        <w:t xml:space="preserve"> considerations comprise making an elaborate plan for the non-glitch operation of all UPI mechanisms. User training will also be essential to prepare both the users and the customer support to understand and appreciate the new features. The Go-live process occurs with scrutiny; then, post-launch follow-ups such as continuous monitoring, collecting feedback, and implementing improvements based on the conclusions obtained.</w:t>
      </w:r>
    </w:p>
    <w:p w14:paraId="6BB695E3" w14:textId="77777777" w:rsidR="00BD5EB7" w:rsidRPr="00DE7A04" w:rsidRDefault="00BD5EB7" w:rsidP="00BD5EB7">
      <w:pPr>
        <w:pStyle w:val="ListParagraph"/>
        <w:numPr>
          <w:ilvl w:val="0"/>
          <w:numId w:val="23"/>
        </w:numPr>
        <w:rPr>
          <w:rFonts w:cstheme="minorHAnsi"/>
        </w:rPr>
      </w:pPr>
      <w:r w:rsidRPr="00DE7A04">
        <w:rPr>
          <w:rFonts w:cstheme="minorHAnsi"/>
          <w:b/>
          <w:bCs/>
        </w:rPr>
        <w:t>Impact Analysis Review:</w:t>
      </w:r>
      <w:r w:rsidRPr="00DE7A04">
        <w:rPr>
          <w:rFonts w:cstheme="minorHAnsi"/>
        </w:rPr>
        <w:t xml:space="preserve"> At this level, one assesses the costs and benefits of implementing UPI. Included are the effects on customers’ satisfaction, advantages in dealing with </w:t>
      </w:r>
      <w:r w:rsidRPr="00DE7A04">
        <w:rPr>
          <w:rFonts w:cstheme="minorHAnsi"/>
        </w:rPr>
        <w:lastRenderedPageBreak/>
        <w:t>competitors, ease of operations, compliance with regulations, ability to retain customers, creation of extra revenues, and transaction simplicity. However, we will review to see how we could improve the good elements and tackle the negative ones.</w:t>
      </w:r>
    </w:p>
    <w:p w14:paraId="56A1230B" w14:textId="77777777" w:rsidR="00BD5EB7" w:rsidRPr="00DE7A04" w:rsidRDefault="00BD5EB7" w:rsidP="00BD5EB7">
      <w:pPr>
        <w:pStyle w:val="ListParagraph"/>
        <w:numPr>
          <w:ilvl w:val="0"/>
          <w:numId w:val="23"/>
        </w:numPr>
        <w:rPr>
          <w:rFonts w:cstheme="minorHAnsi"/>
        </w:rPr>
      </w:pPr>
      <w:r w:rsidRPr="00DE7A04">
        <w:rPr>
          <w:rFonts w:cstheme="minorHAnsi"/>
          <w:b/>
          <w:bCs/>
        </w:rPr>
        <w:t xml:space="preserve">Risk and Mitigations Review: </w:t>
      </w:r>
      <w:r w:rsidRPr="00DE7A04">
        <w:rPr>
          <w:rFonts w:cstheme="minorHAnsi"/>
        </w:rPr>
        <w:t>This is meant to reassess and update the risk mitigation plan. It entails reassessing the identified risk, seeing that the mitigation strategy is appropriate, and examining newly developed risks. Management constantly monitors the efficacy of a planned process with constant risk reviews.</w:t>
      </w:r>
    </w:p>
    <w:p w14:paraId="7ECA4751" w14:textId="77777777" w:rsidR="00BD5EB7" w:rsidRPr="00DE7A04" w:rsidRDefault="00BD5EB7" w:rsidP="00BD5EB7">
      <w:pPr>
        <w:pStyle w:val="Heading1"/>
        <w:rPr>
          <w:rFonts w:asciiTheme="minorHAnsi" w:hAnsiTheme="minorHAnsi" w:cstheme="minorHAnsi"/>
          <w:b w:val="0"/>
          <w:bCs/>
        </w:rPr>
      </w:pPr>
      <w:bookmarkStart w:id="49" w:name="_Toc152268505"/>
      <w:bookmarkStart w:id="50" w:name="_Toc152866996"/>
      <w:r w:rsidRPr="00DE7A04">
        <w:rPr>
          <w:rFonts w:asciiTheme="minorHAnsi" w:hAnsiTheme="minorHAnsi" w:cstheme="minorHAnsi"/>
          <w:bCs/>
        </w:rPr>
        <w:t>TESTING STRATEGY</w:t>
      </w:r>
      <w:bookmarkEnd w:id="49"/>
      <w:bookmarkEnd w:id="50"/>
    </w:p>
    <w:p w14:paraId="311EE4F7" w14:textId="77777777" w:rsidR="00BD5EB7" w:rsidRPr="00DE7A04" w:rsidRDefault="00BD5EB7" w:rsidP="00BD6E6F">
      <w:pPr>
        <w:pStyle w:val="Heading2"/>
        <w:rPr>
          <w:rFonts w:asciiTheme="minorHAnsi" w:hAnsiTheme="minorHAnsi" w:cstheme="minorHAnsi"/>
        </w:rPr>
      </w:pPr>
      <w:bookmarkStart w:id="51" w:name="_Toc152268506"/>
      <w:bookmarkStart w:id="52" w:name="_Toc152866997"/>
      <w:r w:rsidRPr="00DE7A04">
        <w:rPr>
          <w:rFonts w:asciiTheme="minorHAnsi" w:hAnsiTheme="minorHAnsi" w:cstheme="minorHAnsi"/>
        </w:rPr>
        <w:t>Solution #1</w:t>
      </w:r>
      <w:bookmarkEnd w:id="51"/>
      <w:r w:rsidRPr="00DE7A04">
        <w:rPr>
          <w:rFonts w:asciiTheme="minorHAnsi" w:hAnsiTheme="minorHAnsi" w:cstheme="minorHAnsi"/>
        </w:rPr>
        <w:t xml:space="preserve"> - (</w:t>
      </w:r>
      <w:r w:rsidRPr="00DE7A04">
        <w:rPr>
          <w:rStyle w:val="Heading2Char"/>
          <w:rFonts w:asciiTheme="minorHAnsi" w:hAnsiTheme="minorHAnsi" w:cstheme="minorHAnsi"/>
          <w:b/>
        </w:rPr>
        <w:t>ADDING THE UPI OPTION IN THE EXISTING SCOTIA BANK MOBILE APP)</w:t>
      </w:r>
      <w:bookmarkEnd w:id="52"/>
    </w:p>
    <w:p w14:paraId="094298FF" w14:textId="77777777" w:rsidR="00BD5EB7" w:rsidRPr="006F2CB6" w:rsidRDefault="00BD5EB7" w:rsidP="00BD5EB7">
      <w:pPr>
        <w:rPr>
          <w:rFonts w:cstheme="minorHAnsi"/>
          <w:b/>
          <w:bCs/>
        </w:rPr>
      </w:pPr>
      <w:r w:rsidRPr="006F2CB6">
        <w:rPr>
          <w:rFonts w:cstheme="minorHAnsi"/>
          <w:b/>
          <w:bCs/>
        </w:rPr>
        <w:t>Scope:</w:t>
      </w:r>
    </w:p>
    <w:p w14:paraId="5AF42A21" w14:textId="77777777" w:rsidR="00BD5EB7" w:rsidRPr="006F2CB6" w:rsidRDefault="00BD5EB7" w:rsidP="00BD5EB7">
      <w:pPr>
        <w:spacing w:after="0"/>
        <w:rPr>
          <w:rFonts w:cstheme="minorHAnsi"/>
        </w:rPr>
      </w:pPr>
      <w:r w:rsidRPr="006F2CB6">
        <w:rPr>
          <w:rFonts w:cstheme="minorHAnsi"/>
        </w:rPr>
        <w:t>The document will be reviewed by the project team, including developers, testers, and project managers. Additionally, stakeholders from Scotia Bank may also review the document to ensure alignment with business requirements. The document will be approved by the project manager in collaboration with key stakeholders from Scotia Bank.</w:t>
      </w:r>
    </w:p>
    <w:p w14:paraId="6401165E" w14:textId="77777777" w:rsidR="00BD5EB7" w:rsidRPr="006F2CB6" w:rsidRDefault="00BD5EB7" w:rsidP="00BD5EB7">
      <w:pPr>
        <w:spacing w:after="0"/>
        <w:rPr>
          <w:rFonts w:cstheme="minorHAnsi"/>
        </w:rPr>
      </w:pPr>
    </w:p>
    <w:p w14:paraId="18C400F2" w14:textId="77777777" w:rsidR="00BD5EB7" w:rsidRPr="006F2CB6" w:rsidRDefault="00BD5EB7" w:rsidP="00BD5EB7">
      <w:pPr>
        <w:spacing w:after="0"/>
        <w:rPr>
          <w:rFonts w:cstheme="minorHAnsi"/>
        </w:rPr>
      </w:pPr>
      <w:r w:rsidRPr="006F2CB6">
        <w:rPr>
          <w:rFonts w:cstheme="minorHAnsi"/>
        </w:rPr>
        <w:t>Software Testing activities carried out with timelines:</w:t>
      </w:r>
    </w:p>
    <w:p w14:paraId="326513DD" w14:textId="77777777" w:rsidR="00BD5EB7" w:rsidRPr="006F2CB6" w:rsidRDefault="00BD5EB7" w:rsidP="00BD5EB7">
      <w:pPr>
        <w:spacing w:after="0"/>
        <w:rPr>
          <w:rFonts w:cstheme="minorHAnsi"/>
        </w:rPr>
      </w:pPr>
      <w:r w:rsidRPr="006F2CB6">
        <w:rPr>
          <w:rFonts w:cstheme="minorHAnsi"/>
        </w:rPr>
        <w:t>Testing activities will be conducted throughout the development lifecycle:</w:t>
      </w:r>
    </w:p>
    <w:p w14:paraId="6AB7D7DB" w14:textId="77777777" w:rsidR="00BD5EB7" w:rsidRPr="006F2CB6" w:rsidRDefault="00BD5EB7" w:rsidP="00BD5EB7">
      <w:pPr>
        <w:pStyle w:val="ListParagraph"/>
        <w:numPr>
          <w:ilvl w:val="0"/>
          <w:numId w:val="24"/>
        </w:numPr>
        <w:spacing w:after="0" w:line="259" w:lineRule="auto"/>
        <w:rPr>
          <w:rFonts w:cstheme="minorHAnsi"/>
        </w:rPr>
      </w:pPr>
      <w:r w:rsidRPr="006F2CB6">
        <w:rPr>
          <w:rFonts w:cstheme="minorHAnsi"/>
        </w:rPr>
        <w:t>Unit testing: It includes verifying UPI fund transfer functionality, validate user interactions in the dedicated UPI section, and ensuring error handling provides clear and informative messages. These tests will be carried out concurrently with development.</w:t>
      </w:r>
    </w:p>
    <w:p w14:paraId="29E0CCD8" w14:textId="77777777" w:rsidR="00BD5EB7" w:rsidRPr="006F2CB6" w:rsidRDefault="00BD5EB7" w:rsidP="00BD5EB7">
      <w:pPr>
        <w:pStyle w:val="ListParagraph"/>
        <w:numPr>
          <w:ilvl w:val="0"/>
          <w:numId w:val="24"/>
        </w:numPr>
        <w:spacing w:after="0" w:line="259" w:lineRule="auto"/>
        <w:rPr>
          <w:rFonts w:cstheme="minorHAnsi"/>
        </w:rPr>
      </w:pPr>
      <w:r w:rsidRPr="006F2CB6">
        <w:rPr>
          <w:rFonts w:cstheme="minorHAnsi"/>
        </w:rPr>
        <w:t>Integration testing: After the completion of unit testing, within 1-2 weeks.</w:t>
      </w:r>
    </w:p>
    <w:p w14:paraId="301F3D9B" w14:textId="77777777" w:rsidR="00BD5EB7" w:rsidRPr="006F2CB6" w:rsidRDefault="00BD5EB7" w:rsidP="00BD5EB7">
      <w:pPr>
        <w:pStyle w:val="ListParagraph"/>
        <w:numPr>
          <w:ilvl w:val="0"/>
          <w:numId w:val="24"/>
        </w:numPr>
        <w:spacing w:after="0" w:line="259" w:lineRule="auto"/>
        <w:rPr>
          <w:rFonts w:cstheme="minorHAnsi"/>
        </w:rPr>
      </w:pPr>
      <w:r w:rsidRPr="006F2CB6">
        <w:rPr>
          <w:rFonts w:cstheme="minorHAnsi"/>
        </w:rPr>
        <w:t>System testing: After integration testing, within 2-3 weeks.</w:t>
      </w:r>
    </w:p>
    <w:p w14:paraId="398B338F" w14:textId="77777777" w:rsidR="00BD5EB7" w:rsidRPr="006F2CB6" w:rsidRDefault="00BD5EB7" w:rsidP="00BD5EB7">
      <w:pPr>
        <w:pStyle w:val="ListParagraph"/>
        <w:numPr>
          <w:ilvl w:val="0"/>
          <w:numId w:val="24"/>
        </w:numPr>
        <w:spacing w:after="0" w:line="259" w:lineRule="auto"/>
        <w:rPr>
          <w:rFonts w:cstheme="minorHAnsi"/>
        </w:rPr>
      </w:pPr>
      <w:r w:rsidRPr="006F2CB6">
        <w:rPr>
          <w:rFonts w:cstheme="minorHAnsi"/>
        </w:rPr>
        <w:t>User acceptance testing (UAT): Prior to release, within 2-3 weeks.</w:t>
      </w:r>
    </w:p>
    <w:p w14:paraId="2C45BD08" w14:textId="77777777" w:rsidR="00BD5EB7" w:rsidRPr="006F2CB6" w:rsidRDefault="00BD5EB7" w:rsidP="00BD5EB7">
      <w:pPr>
        <w:spacing w:after="0"/>
        <w:rPr>
          <w:rFonts w:cstheme="minorHAnsi"/>
        </w:rPr>
      </w:pPr>
    </w:p>
    <w:p w14:paraId="0A71ABB5" w14:textId="77777777" w:rsidR="00BD5EB7" w:rsidRPr="006F2CB6" w:rsidRDefault="00BD5EB7" w:rsidP="00BD5EB7">
      <w:pPr>
        <w:rPr>
          <w:rFonts w:cstheme="minorHAnsi"/>
          <w:b/>
          <w:bCs/>
        </w:rPr>
      </w:pPr>
      <w:r w:rsidRPr="006F2CB6">
        <w:rPr>
          <w:rFonts w:cstheme="minorHAnsi"/>
          <w:b/>
          <w:bCs/>
        </w:rPr>
        <w:t>Test Approach:</w:t>
      </w:r>
    </w:p>
    <w:p w14:paraId="45D50363" w14:textId="77777777" w:rsidR="00BD5EB7" w:rsidRPr="006F2CB6" w:rsidRDefault="00BD5EB7" w:rsidP="00BD5EB7">
      <w:pPr>
        <w:pStyle w:val="ListParagraph"/>
        <w:numPr>
          <w:ilvl w:val="0"/>
          <w:numId w:val="24"/>
        </w:numPr>
        <w:spacing w:after="160" w:line="259" w:lineRule="auto"/>
        <w:rPr>
          <w:rFonts w:cstheme="minorHAnsi"/>
        </w:rPr>
      </w:pPr>
      <w:r w:rsidRPr="006F2CB6">
        <w:rPr>
          <w:rFonts w:cstheme="minorHAnsi"/>
        </w:rPr>
        <w:t>Process of testing: Testing will follow a phased approach, starting from unit testing and progressing to system testing and UAT.</w:t>
      </w:r>
    </w:p>
    <w:p w14:paraId="17EFD57E" w14:textId="77777777" w:rsidR="00BD5EB7" w:rsidRPr="006F2CB6" w:rsidRDefault="00BD5EB7" w:rsidP="00BD5EB7">
      <w:pPr>
        <w:pStyle w:val="ListParagraph"/>
        <w:numPr>
          <w:ilvl w:val="0"/>
          <w:numId w:val="24"/>
        </w:numPr>
        <w:spacing w:after="160" w:line="259" w:lineRule="auto"/>
        <w:rPr>
          <w:rFonts w:cstheme="minorHAnsi"/>
        </w:rPr>
      </w:pPr>
      <w:r w:rsidRPr="006F2CB6">
        <w:rPr>
          <w:rFonts w:cstheme="minorHAnsi"/>
        </w:rPr>
        <w:t>Testing levels: Unit Testing, Integration Testing, System Testing, User Acceptance Testing (UAT)</w:t>
      </w:r>
    </w:p>
    <w:p w14:paraId="66DE0528" w14:textId="77777777" w:rsidR="00BD5EB7" w:rsidRPr="006F2CB6" w:rsidRDefault="00BD5EB7" w:rsidP="00BD5EB7">
      <w:pPr>
        <w:pStyle w:val="ListParagraph"/>
        <w:numPr>
          <w:ilvl w:val="0"/>
          <w:numId w:val="24"/>
        </w:numPr>
        <w:spacing w:after="160" w:line="259" w:lineRule="auto"/>
        <w:rPr>
          <w:rFonts w:cstheme="minorHAnsi"/>
        </w:rPr>
      </w:pPr>
      <w:r w:rsidRPr="006F2CB6">
        <w:rPr>
          <w:rFonts w:cstheme="minorHAnsi"/>
        </w:rPr>
        <w:t>Roles and responsibilities of each team member:</w:t>
      </w:r>
    </w:p>
    <w:p w14:paraId="6E78CD2F" w14:textId="77777777" w:rsidR="00BD5EB7" w:rsidRPr="006F2CB6" w:rsidRDefault="00BD5EB7" w:rsidP="00BD5EB7">
      <w:pPr>
        <w:pStyle w:val="ListParagraph"/>
        <w:numPr>
          <w:ilvl w:val="0"/>
          <w:numId w:val="25"/>
        </w:numPr>
        <w:spacing w:after="160" w:line="259" w:lineRule="auto"/>
        <w:rPr>
          <w:rFonts w:cstheme="minorHAnsi"/>
        </w:rPr>
      </w:pPr>
      <w:r w:rsidRPr="006F2CB6">
        <w:rPr>
          <w:rFonts w:cstheme="minorHAnsi"/>
        </w:rPr>
        <w:t>Developers: Responsible for unit testing Address defects and assist in troubleshooting.</w:t>
      </w:r>
    </w:p>
    <w:p w14:paraId="2B64755E" w14:textId="77777777" w:rsidR="00BD5EB7" w:rsidRPr="006F2CB6" w:rsidRDefault="00BD5EB7" w:rsidP="00BD5EB7">
      <w:pPr>
        <w:pStyle w:val="ListParagraph"/>
        <w:numPr>
          <w:ilvl w:val="0"/>
          <w:numId w:val="25"/>
        </w:numPr>
        <w:spacing w:after="160" w:line="259" w:lineRule="auto"/>
        <w:rPr>
          <w:rFonts w:cstheme="minorHAnsi"/>
        </w:rPr>
      </w:pPr>
      <w:r w:rsidRPr="006F2CB6">
        <w:rPr>
          <w:rFonts w:cstheme="minorHAnsi"/>
        </w:rPr>
        <w:t>Testers: Conduct integration, system, and UAT testing Log defects.</w:t>
      </w:r>
    </w:p>
    <w:p w14:paraId="47F76333" w14:textId="77777777" w:rsidR="00BD5EB7" w:rsidRPr="006F2CB6" w:rsidRDefault="00BD5EB7" w:rsidP="00BD5EB7">
      <w:pPr>
        <w:pStyle w:val="ListParagraph"/>
        <w:numPr>
          <w:ilvl w:val="0"/>
          <w:numId w:val="25"/>
        </w:numPr>
        <w:spacing w:after="160" w:line="259" w:lineRule="auto"/>
        <w:rPr>
          <w:rFonts w:cstheme="minorHAnsi"/>
        </w:rPr>
      </w:pPr>
      <w:r w:rsidRPr="006F2CB6">
        <w:rPr>
          <w:rFonts w:cstheme="minorHAnsi"/>
        </w:rPr>
        <w:t>Project Manager: Overall coordination and monitoring.</w:t>
      </w:r>
    </w:p>
    <w:p w14:paraId="78A58360" w14:textId="77777777" w:rsidR="00BD5EB7" w:rsidRPr="006F2CB6" w:rsidRDefault="00BD5EB7" w:rsidP="00BD5EB7">
      <w:pPr>
        <w:pStyle w:val="ListParagraph"/>
        <w:numPr>
          <w:ilvl w:val="0"/>
          <w:numId w:val="25"/>
        </w:numPr>
        <w:spacing w:after="160" w:line="259" w:lineRule="auto"/>
        <w:rPr>
          <w:rFonts w:cstheme="minorHAnsi"/>
        </w:rPr>
      </w:pPr>
      <w:r w:rsidRPr="006F2CB6">
        <w:rPr>
          <w:rFonts w:cstheme="minorHAnsi"/>
        </w:rPr>
        <w:t>Business Analysts: Validate business requirements.</w:t>
      </w:r>
    </w:p>
    <w:p w14:paraId="00ADF0A4" w14:textId="77777777" w:rsidR="00BD5EB7" w:rsidRPr="006F2CB6" w:rsidRDefault="00BD5EB7" w:rsidP="00BD5EB7">
      <w:pPr>
        <w:pStyle w:val="ListParagraph"/>
        <w:numPr>
          <w:ilvl w:val="0"/>
          <w:numId w:val="24"/>
        </w:numPr>
        <w:spacing w:after="160" w:line="259" w:lineRule="auto"/>
        <w:rPr>
          <w:rFonts w:cstheme="minorHAnsi"/>
        </w:rPr>
      </w:pPr>
      <w:r w:rsidRPr="006F2CB6">
        <w:rPr>
          <w:rFonts w:cstheme="minorHAnsi"/>
        </w:rPr>
        <w:t>Types of Testing:</w:t>
      </w:r>
    </w:p>
    <w:p w14:paraId="2BF5734F" w14:textId="77777777" w:rsidR="00BD5EB7" w:rsidRPr="006F2CB6" w:rsidRDefault="00BD5EB7" w:rsidP="00BD5EB7">
      <w:pPr>
        <w:pStyle w:val="ListParagraph"/>
        <w:numPr>
          <w:ilvl w:val="0"/>
          <w:numId w:val="29"/>
        </w:numPr>
        <w:spacing w:after="160" w:line="259" w:lineRule="auto"/>
        <w:rPr>
          <w:rFonts w:cstheme="minorHAnsi"/>
        </w:rPr>
      </w:pPr>
      <w:r w:rsidRPr="006F2CB6">
        <w:rPr>
          <w:rFonts w:cstheme="minorHAnsi"/>
        </w:rPr>
        <w:t>Functional testing - Verify that the UPI fund transfer feature in the Scotia Bank mobile app performs as expected, correctly initiates transfers, validates recipient details, and confirms payments.</w:t>
      </w:r>
    </w:p>
    <w:p w14:paraId="02556C3B" w14:textId="77777777" w:rsidR="00BD5EB7" w:rsidRPr="006F2CB6" w:rsidRDefault="00BD5EB7" w:rsidP="00BD5EB7">
      <w:pPr>
        <w:pStyle w:val="ListParagraph"/>
        <w:numPr>
          <w:ilvl w:val="0"/>
          <w:numId w:val="29"/>
        </w:numPr>
        <w:spacing w:after="160" w:line="259" w:lineRule="auto"/>
        <w:rPr>
          <w:rFonts w:cstheme="minorHAnsi"/>
        </w:rPr>
      </w:pPr>
      <w:r w:rsidRPr="006F2CB6">
        <w:rPr>
          <w:rFonts w:cstheme="minorHAnsi"/>
        </w:rPr>
        <w:t xml:space="preserve">Performance testing (non-functional testing) - validate the scalability of the new feature to ensure the Scotia Bank mobile app can manage a growing number of UPI transactions, providing users with a smooth and responsive experience during fund transfers without any issues. </w:t>
      </w:r>
    </w:p>
    <w:p w14:paraId="2225B9D6" w14:textId="77777777" w:rsidR="00BD5EB7" w:rsidRPr="006F2CB6" w:rsidRDefault="00BD5EB7" w:rsidP="00BD5EB7">
      <w:pPr>
        <w:pStyle w:val="ListParagraph"/>
        <w:numPr>
          <w:ilvl w:val="0"/>
          <w:numId w:val="29"/>
        </w:numPr>
        <w:spacing w:after="160" w:line="259" w:lineRule="auto"/>
        <w:rPr>
          <w:rFonts w:cstheme="minorHAnsi"/>
        </w:rPr>
      </w:pPr>
      <w:r w:rsidRPr="006F2CB6">
        <w:rPr>
          <w:rFonts w:cstheme="minorHAnsi"/>
        </w:rPr>
        <w:lastRenderedPageBreak/>
        <w:t>Security testing (Non-functional testing)- Validate the robustness of security features in place, including encryption and authentication, to safeguard user data and prevent unauthorized access during UPI transactions in the Scotia Bank mobile app.</w:t>
      </w:r>
    </w:p>
    <w:p w14:paraId="1C5710E3" w14:textId="77777777" w:rsidR="00BD5EB7" w:rsidRPr="006F2CB6" w:rsidRDefault="00BD5EB7" w:rsidP="00BD5EB7">
      <w:pPr>
        <w:pStyle w:val="ListParagraph"/>
        <w:numPr>
          <w:ilvl w:val="0"/>
          <w:numId w:val="29"/>
        </w:numPr>
        <w:spacing w:after="160" w:line="259" w:lineRule="auto"/>
        <w:rPr>
          <w:rFonts w:cstheme="minorHAnsi"/>
        </w:rPr>
      </w:pPr>
      <w:r w:rsidRPr="006F2CB6">
        <w:rPr>
          <w:rFonts w:cstheme="minorHAnsi"/>
        </w:rPr>
        <w:t>Integration testing - Ensure smooth interaction between the Scotia Bank mobile app and external UPI service providers, as well as the bank's backend systems, to makes sure a secure and reliable connection for UPI fund transfers.</w:t>
      </w:r>
    </w:p>
    <w:p w14:paraId="532FA7E6" w14:textId="77777777" w:rsidR="00BD5EB7" w:rsidRPr="006F2CB6" w:rsidRDefault="00BD5EB7" w:rsidP="00BD5EB7">
      <w:pPr>
        <w:pStyle w:val="ListParagraph"/>
        <w:numPr>
          <w:ilvl w:val="0"/>
          <w:numId w:val="29"/>
        </w:numPr>
        <w:spacing w:after="160" w:line="259" w:lineRule="auto"/>
        <w:rPr>
          <w:rFonts w:cstheme="minorHAnsi"/>
        </w:rPr>
      </w:pPr>
      <w:r w:rsidRPr="006F2CB6">
        <w:rPr>
          <w:rFonts w:cstheme="minorHAnsi"/>
        </w:rPr>
        <w:t>User Acceptance Testing (UAT): Involve actual users in testing the UPI fund transfer feature, obtaining feedback on the user interface, transaction flows, and overall user experience to ensure it meets user expectations and preferences.</w:t>
      </w:r>
    </w:p>
    <w:p w14:paraId="6648F310" w14:textId="77777777" w:rsidR="00BD5EB7" w:rsidRPr="006F2CB6" w:rsidRDefault="00BD5EB7" w:rsidP="00BD5EB7">
      <w:pPr>
        <w:pStyle w:val="ListParagraph"/>
        <w:numPr>
          <w:ilvl w:val="0"/>
          <w:numId w:val="29"/>
        </w:numPr>
        <w:spacing w:after="160" w:line="259" w:lineRule="auto"/>
        <w:rPr>
          <w:rFonts w:cstheme="minorHAnsi"/>
        </w:rPr>
      </w:pPr>
      <w:r w:rsidRPr="006F2CB6">
        <w:rPr>
          <w:rFonts w:cstheme="minorHAnsi"/>
        </w:rPr>
        <w:t>Regression Testing: Confirm that existing functionalities within the Scotia Bank mobile app are not negatively impacted by the integration of the UPI fund transfer feature, ensuring a stable and consistent user experience across all features.</w:t>
      </w:r>
    </w:p>
    <w:p w14:paraId="17A1A081" w14:textId="77777777" w:rsidR="00BD5EB7" w:rsidRPr="006F2CB6" w:rsidRDefault="00BD5EB7" w:rsidP="00BD5EB7">
      <w:pPr>
        <w:pStyle w:val="ListParagraph"/>
        <w:numPr>
          <w:ilvl w:val="0"/>
          <w:numId w:val="24"/>
        </w:numPr>
        <w:spacing w:after="160" w:line="259" w:lineRule="auto"/>
        <w:rPr>
          <w:rFonts w:cstheme="minorHAnsi"/>
        </w:rPr>
      </w:pPr>
      <w:r w:rsidRPr="006F2CB6">
        <w:rPr>
          <w:rFonts w:cstheme="minorHAnsi"/>
        </w:rPr>
        <w:t>Testing approach &amp; and automation tool if applicable:</w:t>
      </w:r>
    </w:p>
    <w:p w14:paraId="2E9739B9" w14:textId="77777777" w:rsidR="00BD5EB7" w:rsidRPr="006F2CB6" w:rsidRDefault="00BD5EB7" w:rsidP="00BD5EB7">
      <w:pPr>
        <w:pStyle w:val="ListParagraph"/>
        <w:numPr>
          <w:ilvl w:val="0"/>
          <w:numId w:val="26"/>
        </w:numPr>
        <w:spacing w:after="160" w:line="259" w:lineRule="auto"/>
        <w:rPr>
          <w:rFonts w:cstheme="minorHAnsi"/>
        </w:rPr>
      </w:pPr>
      <w:r w:rsidRPr="006F2CB6">
        <w:rPr>
          <w:rFonts w:cstheme="minorHAnsi"/>
        </w:rPr>
        <w:t>Manual testing for unit, integration, and system testing.</w:t>
      </w:r>
    </w:p>
    <w:p w14:paraId="7A8E4545" w14:textId="77777777" w:rsidR="00BD5EB7" w:rsidRPr="006F2CB6" w:rsidRDefault="00BD5EB7" w:rsidP="00BD5EB7">
      <w:pPr>
        <w:pStyle w:val="ListParagraph"/>
        <w:numPr>
          <w:ilvl w:val="0"/>
          <w:numId w:val="26"/>
        </w:numPr>
        <w:spacing w:after="160" w:line="259" w:lineRule="auto"/>
        <w:rPr>
          <w:rFonts w:cstheme="minorHAnsi"/>
        </w:rPr>
      </w:pPr>
      <w:r w:rsidRPr="006F2CB6">
        <w:rPr>
          <w:rFonts w:cstheme="minorHAnsi"/>
        </w:rPr>
        <w:t>Automation tool (e.g., Selenium) for repetitive and regression testing.</w:t>
      </w:r>
    </w:p>
    <w:p w14:paraId="3F046AD1" w14:textId="77777777" w:rsidR="00BD5EB7" w:rsidRPr="006F2CB6" w:rsidRDefault="00BD5EB7" w:rsidP="00BD5EB7">
      <w:pPr>
        <w:pStyle w:val="ListParagraph"/>
        <w:numPr>
          <w:ilvl w:val="0"/>
          <w:numId w:val="24"/>
        </w:numPr>
        <w:spacing w:after="160" w:line="259" w:lineRule="auto"/>
        <w:rPr>
          <w:rFonts w:cstheme="minorHAnsi"/>
        </w:rPr>
      </w:pPr>
      <w:r w:rsidRPr="006F2CB6">
        <w:rPr>
          <w:rFonts w:cstheme="minorHAnsi"/>
        </w:rPr>
        <w:t>Adding new defects, re-testing, Defect triage, Regression Testing, and test sign-off:</w:t>
      </w:r>
    </w:p>
    <w:p w14:paraId="2782AC6B" w14:textId="77777777" w:rsidR="00BD5EB7" w:rsidRPr="006F2CB6" w:rsidRDefault="00BD5EB7" w:rsidP="00BD5EB7">
      <w:pPr>
        <w:pStyle w:val="ListParagraph"/>
        <w:numPr>
          <w:ilvl w:val="0"/>
          <w:numId w:val="27"/>
        </w:numPr>
        <w:spacing w:after="160" w:line="259" w:lineRule="auto"/>
        <w:rPr>
          <w:rFonts w:cstheme="minorHAnsi"/>
        </w:rPr>
      </w:pPr>
      <w:r w:rsidRPr="006F2CB6">
        <w:rPr>
          <w:rFonts w:cstheme="minorHAnsi"/>
        </w:rPr>
        <w:t>New defects are logged promptly with detailed information.</w:t>
      </w:r>
    </w:p>
    <w:p w14:paraId="5B1D4C34" w14:textId="77777777" w:rsidR="00BD5EB7" w:rsidRPr="006F2CB6" w:rsidRDefault="00BD5EB7" w:rsidP="00BD5EB7">
      <w:pPr>
        <w:pStyle w:val="ListParagraph"/>
        <w:numPr>
          <w:ilvl w:val="0"/>
          <w:numId w:val="27"/>
        </w:numPr>
        <w:spacing w:after="160" w:line="259" w:lineRule="auto"/>
        <w:rPr>
          <w:rFonts w:cstheme="minorHAnsi"/>
        </w:rPr>
      </w:pPr>
      <w:r w:rsidRPr="006F2CB6">
        <w:rPr>
          <w:rFonts w:cstheme="minorHAnsi"/>
        </w:rPr>
        <w:t>Re-testing will be conducted after defect resolution.</w:t>
      </w:r>
    </w:p>
    <w:p w14:paraId="0E013DBC" w14:textId="77777777" w:rsidR="00BD5EB7" w:rsidRPr="006F2CB6" w:rsidRDefault="00BD5EB7" w:rsidP="00BD5EB7">
      <w:pPr>
        <w:pStyle w:val="ListParagraph"/>
        <w:numPr>
          <w:ilvl w:val="0"/>
          <w:numId w:val="27"/>
        </w:numPr>
        <w:spacing w:after="160" w:line="259" w:lineRule="auto"/>
        <w:rPr>
          <w:rFonts w:cstheme="minorHAnsi"/>
        </w:rPr>
      </w:pPr>
      <w:r w:rsidRPr="006F2CB6">
        <w:rPr>
          <w:rFonts w:cstheme="minorHAnsi"/>
        </w:rPr>
        <w:t>Conduct defect triage meetings to prioritize and assign defects.</w:t>
      </w:r>
    </w:p>
    <w:p w14:paraId="60AA1CC7" w14:textId="77777777" w:rsidR="00BD5EB7" w:rsidRPr="006F2CB6" w:rsidRDefault="00BD5EB7" w:rsidP="00BD5EB7">
      <w:pPr>
        <w:pStyle w:val="ListParagraph"/>
        <w:numPr>
          <w:ilvl w:val="0"/>
          <w:numId w:val="27"/>
        </w:numPr>
        <w:spacing w:after="160" w:line="259" w:lineRule="auto"/>
        <w:rPr>
          <w:rFonts w:cstheme="minorHAnsi"/>
        </w:rPr>
      </w:pPr>
      <w:r w:rsidRPr="006F2CB6">
        <w:rPr>
          <w:rFonts w:cstheme="minorHAnsi"/>
        </w:rPr>
        <w:t>Regression testing after each code change.</w:t>
      </w:r>
    </w:p>
    <w:p w14:paraId="791EE312" w14:textId="77777777" w:rsidR="00BD5EB7" w:rsidRPr="006F2CB6" w:rsidRDefault="00BD5EB7" w:rsidP="00BD5EB7">
      <w:pPr>
        <w:pStyle w:val="ListParagraph"/>
        <w:numPr>
          <w:ilvl w:val="0"/>
          <w:numId w:val="27"/>
        </w:numPr>
        <w:spacing w:after="160" w:line="259" w:lineRule="auto"/>
        <w:rPr>
          <w:rFonts w:cstheme="minorHAnsi"/>
        </w:rPr>
      </w:pPr>
      <w:r w:rsidRPr="006F2CB6">
        <w:rPr>
          <w:rFonts w:cstheme="minorHAnsi"/>
        </w:rPr>
        <w:t>Test sign-off will be done after successful completion of UAT.</w:t>
      </w:r>
    </w:p>
    <w:p w14:paraId="30FA0F25" w14:textId="77777777" w:rsidR="00BD5EB7" w:rsidRPr="006F2CB6" w:rsidRDefault="00BD5EB7" w:rsidP="00BD5EB7">
      <w:pPr>
        <w:rPr>
          <w:rFonts w:cstheme="minorHAnsi"/>
          <w:b/>
          <w:bCs/>
        </w:rPr>
      </w:pPr>
      <w:r w:rsidRPr="006F2CB6">
        <w:rPr>
          <w:rFonts w:cstheme="minorHAnsi"/>
          <w:b/>
          <w:bCs/>
        </w:rPr>
        <w:t>Test Environment:</w:t>
      </w:r>
    </w:p>
    <w:p w14:paraId="0423BD9C" w14:textId="77777777" w:rsidR="00BD5EB7" w:rsidRPr="006F2CB6" w:rsidRDefault="00BD5EB7" w:rsidP="00BD5EB7">
      <w:pPr>
        <w:rPr>
          <w:rFonts w:cstheme="minorHAnsi"/>
        </w:rPr>
      </w:pPr>
      <w:r w:rsidRPr="006F2CB6">
        <w:rPr>
          <w:rFonts w:cstheme="minorHAnsi"/>
        </w:rPr>
        <w:t>There are four environments required, development Environment, Testing Environment, UAT Environment, and Production Environment. Also Test in different mobile devices (iOS and Android) and network conditions, to ensure the UPI feature is robust across different scenarios. Regular backup of data is recommended and there should be a restore strategy in place in case of data corruption or loss.</w:t>
      </w:r>
    </w:p>
    <w:p w14:paraId="6A2DC1DE" w14:textId="77777777" w:rsidR="00BD5EB7" w:rsidRPr="006F2CB6" w:rsidRDefault="00BD5EB7" w:rsidP="00BD5EB7">
      <w:pPr>
        <w:rPr>
          <w:rFonts w:cstheme="minorHAnsi"/>
          <w:b/>
          <w:bCs/>
        </w:rPr>
      </w:pPr>
      <w:r w:rsidRPr="006F2CB6">
        <w:rPr>
          <w:rFonts w:cstheme="minorHAnsi"/>
          <w:b/>
          <w:bCs/>
        </w:rPr>
        <w:t>Testing Tools:</w:t>
      </w:r>
    </w:p>
    <w:p w14:paraId="78734453" w14:textId="77777777" w:rsidR="00BD5EB7" w:rsidRPr="006F2CB6" w:rsidRDefault="00BD5EB7" w:rsidP="00BD5EB7">
      <w:pPr>
        <w:rPr>
          <w:rFonts w:cstheme="minorHAnsi"/>
        </w:rPr>
      </w:pPr>
      <w:r w:rsidRPr="006F2CB6">
        <w:rPr>
          <w:rFonts w:cstheme="minorHAnsi"/>
        </w:rPr>
        <w:t>Automation Tool Selenium can be used for UI testing. Jira can be used for test case management. License and other requirements need to be defined based on team size and testing needs.</w:t>
      </w:r>
    </w:p>
    <w:p w14:paraId="79112CD2" w14:textId="77777777" w:rsidR="00BD5EB7" w:rsidRPr="006F2CB6" w:rsidRDefault="00BD5EB7" w:rsidP="00BD5EB7">
      <w:pPr>
        <w:rPr>
          <w:rFonts w:cstheme="minorHAnsi"/>
          <w:b/>
          <w:bCs/>
        </w:rPr>
      </w:pPr>
      <w:r w:rsidRPr="006F2CB6">
        <w:rPr>
          <w:rFonts w:cstheme="minorHAnsi"/>
          <w:b/>
          <w:bCs/>
        </w:rPr>
        <w:t>Release Control:</w:t>
      </w:r>
    </w:p>
    <w:p w14:paraId="22F15A1E" w14:textId="77777777" w:rsidR="00BD5EB7" w:rsidRPr="006F2CB6" w:rsidRDefault="00BD5EB7" w:rsidP="00BD5EB7">
      <w:pPr>
        <w:rPr>
          <w:rFonts w:cstheme="minorHAnsi"/>
        </w:rPr>
      </w:pPr>
      <w:r w:rsidRPr="006F2CB6">
        <w:rPr>
          <w:rFonts w:cstheme="minorHAnsi"/>
        </w:rPr>
        <w:t>A detailed release management plan outlining version history will be created for each change. Major versions for significant changes, minor versions for feature additions, and patch versions for bug fixes.</w:t>
      </w:r>
    </w:p>
    <w:p w14:paraId="201B050C" w14:textId="77777777" w:rsidR="00BD5EB7" w:rsidRPr="006F2CB6" w:rsidRDefault="00BD5EB7" w:rsidP="00BD5EB7">
      <w:pPr>
        <w:rPr>
          <w:rFonts w:cstheme="minorHAnsi"/>
          <w:b/>
          <w:bCs/>
        </w:rPr>
      </w:pPr>
      <w:r w:rsidRPr="006F2CB6">
        <w:rPr>
          <w:rFonts w:cstheme="minorHAnsi"/>
          <w:b/>
          <w:bCs/>
        </w:rPr>
        <w:t>Risk Analysis:</w:t>
      </w:r>
    </w:p>
    <w:p w14:paraId="479D5029" w14:textId="77777777" w:rsidR="00BD5EB7" w:rsidRPr="006F2CB6" w:rsidRDefault="00BD5EB7" w:rsidP="00BD5EB7">
      <w:pPr>
        <w:rPr>
          <w:rFonts w:cstheme="minorHAnsi"/>
        </w:rPr>
      </w:pPr>
      <w:r w:rsidRPr="006F2CB6">
        <w:rPr>
          <w:rFonts w:cstheme="minorHAnsi"/>
        </w:rPr>
        <w:t>Identified risks:</w:t>
      </w:r>
    </w:p>
    <w:p w14:paraId="79191493" w14:textId="77777777" w:rsidR="00BD5EB7" w:rsidRPr="006F2CB6" w:rsidRDefault="00BD5EB7" w:rsidP="00BD5EB7">
      <w:pPr>
        <w:pStyle w:val="ListParagraph"/>
        <w:numPr>
          <w:ilvl w:val="0"/>
          <w:numId w:val="30"/>
        </w:numPr>
        <w:spacing w:after="160" w:line="259" w:lineRule="auto"/>
        <w:rPr>
          <w:rFonts w:cstheme="minorHAnsi"/>
        </w:rPr>
      </w:pPr>
      <w:r w:rsidRPr="006F2CB6">
        <w:rPr>
          <w:rFonts w:cstheme="minorHAnsi"/>
        </w:rPr>
        <w:t>Technical Issues and Outages</w:t>
      </w:r>
    </w:p>
    <w:p w14:paraId="523749E1" w14:textId="77777777" w:rsidR="00BD5EB7" w:rsidRPr="006F2CB6" w:rsidRDefault="00BD5EB7" w:rsidP="00BD5EB7">
      <w:pPr>
        <w:pStyle w:val="ListParagraph"/>
        <w:numPr>
          <w:ilvl w:val="0"/>
          <w:numId w:val="30"/>
        </w:numPr>
        <w:spacing w:after="160" w:line="259" w:lineRule="auto"/>
        <w:rPr>
          <w:rFonts w:cstheme="minorHAnsi"/>
        </w:rPr>
      </w:pPr>
      <w:r w:rsidRPr="006F2CB6">
        <w:rPr>
          <w:rFonts w:cstheme="minorHAnsi"/>
        </w:rPr>
        <w:t>Security Breaches.</w:t>
      </w:r>
    </w:p>
    <w:p w14:paraId="2E1A2DF5" w14:textId="77777777" w:rsidR="00BD5EB7" w:rsidRPr="006F2CB6" w:rsidRDefault="00BD5EB7" w:rsidP="00BD5EB7">
      <w:pPr>
        <w:pStyle w:val="ListParagraph"/>
        <w:numPr>
          <w:ilvl w:val="0"/>
          <w:numId w:val="30"/>
        </w:numPr>
        <w:spacing w:after="160" w:line="259" w:lineRule="auto"/>
        <w:rPr>
          <w:rFonts w:cstheme="minorHAnsi"/>
        </w:rPr>
      </w:pPr>
      <w:r w:rsidRPr="006F2CB6">
        <w:rPr>
          <w:rFonts w:cstheme="minorHAnsi"/>
        </w:rPr>
        <w:t>User Error</w:t>
      </w:r>
    </w:p>
    <w:p w14:paraId="3D61D517" w14:textId="77777777" w:rsidR="00BD5EB7" w:rsidRPr="006F2CB6" w:rsidRDefault="00BD5EB7" w:rsidP="00BD5EB7">
      <w:pPr>
        <w:pStyle w:val="ListParagraph"/>
        <w:numPr>
          <w:ilvl w:val="0"/>
          <w:numId w:val="30"/>
        </w:numPr>
        <w:spacing w:after="160" w:line="259" w:lineRule="auto"/>
        <w:rPr>
          <w:rFonts w:cstheme="minorHAnsi"/>
        </w:rPr>
      </w:pPr>
      <w:r w:rsidRPr="006F2CB6">
        <w:rPr>
          <w:rFonts w:cstheme="minorHAnsi"/>
        </w:rPr>
        <w:t>Compliance Challenges</w:t>
      </w:r>
    </w:p>
    <w:p w14:paraId="6D3898F6" w14:textId="77777777" w:rsidR="00BD5EB7" w:rsidRDefault="00BD5EB7" w:rsidP="00BD5EB7">
      <w:pPr>
        <w:pStyle w:val="ListParagraph"/>
        <w:numPr>
          <w:ilvl w:val="0"/>
          <w:numId w:val="30"/>
        </w:numPr>
        <w:spacing w:after="160" w:line="259" w:lineRule="auto"/>
        <w:rPr>
          <w:rFonts w:cstheme="minorHAnsi"/>
        </w:rPr>
      </w:pPr>
      <w:r w:rsidRPr="006F2CB6">
        <w:rPr>
          <w:rFonts w:cstheme="minorHAnsi"/>
        </w:rPr>
        <w:t>Third-party Dependencies</w:t>
      </w:r>
    </w:p>
    <w:p w14:paraId="1850FB06" w14:textId="77777777" w:rsidR="006F2CB6" w:rsidRPr="006F2CB6" w:rsidRDefault="006F2CB6" w:rsidP="006F2CB6">
      <w:pPr>
        <w:pStyle w:val="ListParagraph"/>
        <w:spacing w:after="160" w:line="259" w:lineRule="auto"/>
        <w:rPr>
          <w:rFonts w:cstheme="minorHAnsi"/>
        </w:rPr>
      </w:pPr>
    </w:p>
    <w:p w14:paraId="2F510BC1" w14:textId="77777777" w:rsidR="00BD5EB7" w:rsidRPr="006F2CB6" w:rsidRDefault="00BD5EB7" w:rsidP="00BD5EB7">
      <w:pPr>
        <w:rPr>
          <w:rFonts w:cstheme="minorHAnsi"/>
        </w:rPr>
      </w:pPr>
      <w:r w:rsidRPr="006F2CB6">
        <w:rPr>
          <w:rFonts w:cstheme="minorHAnsi"/>
        </w:rPr>
        <w:lastRenderedPageBreak/>
        <w:t xml:space="preserve">Mitigation plan: </w:t>
      </w:r>
    </w:p>
    <w:p w14:paraId="533CC4A7" w14:textId="77777777" w:rsidR="00BD5EB7" w:rsidRPr="006F2CB6" w:rsidRDefault="00BD5EB7" w:rsidP="00BD5EB7">
      <w:pPr>
        <w:pStyle w:val="ListParagraph"/>
        <w:numPr>
          <w:ilvl w:val="0"/>
          <w:numId w:val="28"/>
        </w:numPr>
        <w:spacing w:after="160" w:line="259" w:lineRule="auto"/>
        <w:rPr>
          <w:rFonts w:cstheme="minorHAnsi"/>
        </w:rPr>
      </w:pPr>
      <w:r w:rsidRPr="006F2CB6">
        <w:rPr>
          <w:rFonts w:cstheme="minorHAnsi"/>
        </w:rPr>
        <w:t>Conduct regular extensive testing, including penetration testing and load testing, to identify and address technical vulnerabilities.</w:t>
      </w:r>
    </w:p>
    <w:p w14:paraId="5D5116D4" w14:textId="77777777" w:rsidR="00BD5EB7" w:rsidRPr="006F2CB6" w:rsidRDefault="00BD5EB7" w:rsidP="00BD5EB7">
      <w:pPr>
        <w:pStyle w:val="ListParagraph"/>
        <w:numPr>
          <w:ilvl w:val="0"/>
          <w:numId w:val="28"/>
        </w:numPr>
        <w:spacing w:after="160" w:line="259" w:lineRule="auto"/>
        <w:rPr>
          <w:rFonts w:cstheme="minorHAnsi"/>
        </w:rPr>
      </w:pPr>
      <w:r w:rsidRPr="006F2CB6">
        <w:rPr>
          <w:rFonts w:cstheme="minorHAnsi"/>
        </w:rPr>
        <w:t>Update security procedures regularly to stay ahead of evolving threats. Implement robust security mechanisms.</w:t>
      </w:r>
    </w:p>
    <w:p w14:paraId="0AE5ACE5" w14:textId="77777777" w:rsidR="00BD5EB7" w:rsidRPr="006F2CB6" w:rsidRDefault="00BD5EB7" w:rsidP="00BD5EB7">
      <w:pPr>
        <w:pStyle w:val="ListParagraph"/>
        <w:numPr>
          <w:ilvl w:val="0"/>
          <w:numId w:val="28"/>
        </w:numPr>
        <w:spacing w:after="160" w:line="259" w:lineRule="auto"/>
        <w:rPr>
          <w:rFonts w:cstheme="minorHAnsi"/>
        </w:rPr>
      </w:pPr>
      <w:r w:rsidRPr="006F2CB6">
        <w:rPr>
          <w:rFonts w:cstheme="minorHAnsi"/>
        </w:rPr>
        <w:t>User-friendly interfaces with clear instructions.</w:t>
      </w:r>
    </w:p>
    <w:p w14:paraId="2826738E" w14:textId="77777777" w:rsidR="00BD5EB7" w:rsidRPr="006F2CB6" w:rsidRDefault="00BD5EB7" w:rsidP="00BD5EB7">
      <w:pPr>
        <w:pStyle w:val="ListParagraph"/>
        <w:numPr>
          <w:ilvl w:val="0"/>
          <w:numId w:val="28"/>
        </w:numPr>
        <w:spacing w:after="160" w:line="259" w:lineRule="auto"/>
        <w:rPr>
          <w:rFonts w:cstheme="minorHAnsi"/>
        </w:rPr>
      </w:pPr>
      <w:r w:rsidRPr="006F2CB6">
        <w:rPr>
          <w:rFonts w:cstheme="minorHAnsi"/>
        </w:rPr>
        <w:t>Solid vendor relationships with backup plans</w:t>
      </w:r>
    </w:p>
    <w:p w14:paraId="662BE86C" w14:textId="77777777" w:rsidR="00BD5EB7" w:rsidRPr="006F2CB6" w:rsidRDefault="00BD5EB7" w:rsidP="00BD5EB7">
      <w:pPr>
        <w:pStyle w:val="ListParagraph"/>
        <w:spacing w:after="160" w:line="259" w:lineRule="auto"/>
        <w:rPr>
          <w:rFonts w:cstheme="minorHAnsi"/>
        </w:rPr>
      </w:pPr>
    </w:p>
    <w:p w14:paraId="3D806F45" w14:textId="77777777" w:rsidR="00BD5EB7" w:rsidRPr="006F2CB6" w:rsidRDefault="00BD5EB7" w:rsidP="00BD5EB7">
      <w:pPr>
        <w:rPr>
          <w:rFonts w:cstheme="minorHAnsi"/>
          <w:b/>
          <w:bCs/>
        </w:rPr>
      </w:pPr>
      <w:r w:rsidRPr="006F2CB6">
        <w:rPr>
          <w:rFonts w:cstheme="minorHAnsi"/>
          <w:b/>
          <w:bCs/>
        </w:rPr>
        <w:t>Review and Approvals:</w:t>
      </w:r>
    </w:p>
    <w:p w14:paraId="03398376" w14:textId="77777777" w:rsidR="00BD5EB7" w:rsidRPr="006F2CB6" w:rsidRDefault="00BD5EB7" w:rsidP="00BD5EB7">
      <w:pPr>
        <w:pStyle w:val="ListParagraph"/>
        <w:numPr>
          <w:ilvl w:val="0"/>
          <w:numId w:val="24"/>
        </w:numPr>
        <w:spacing w:after="160" w:line="259" w:lineRule="auto"/>
        <w:rPr>
          <w:rFonts w:cstheme="minorHAnsi"/>
        </w:rPr>
      </w:pPr>
      <w:r w:rsidRPr="006F2CB6">
        <w:rPr>
          <w:rFonts w:cstheme="minorHAnsi"/>
        </w:rPr>
        <w:t>Conduct regular review meetings with stakeholders and Sign-off by business, project management, and development teams.</w:t>
      </w:r>
    </w:p>
    <w:p w14:paraId="5074EDBA" w14:textId="77777777" w:rsidR="00BD5EB7" w:rsidRPr="006F2CB6" w:rsidRDefault="00BD5EB7" w:rsidP="00BD5EB7">
      <w:pPr>
        <w:pStyle w:val="ListParagraph"/>
        <w:numPr>
          <w:ilvl w:val="0"/>
          <w:numId w:val="24"/>
        </w:numPr>
        <w:spacing w:after="160" w:line="259" w:lineRule="auto"/>
        <w:rPr>
          <w:rFonts w:cstheme="minorHAnsi"/>
        </w:rPr>
      </w:pPr>
      <w:r w:rsidRPr="006F2CB6">
        <w:rPr>
          <w:rFonts w:cstheme="minorHAnsi"/>
        </w:rPr>
        <w:t>A summary of review changes should be traced at the beginning of the document along with an approved date, name, and comment.</w:t>
      </w:r>
    </w:p>
    <w:p w14:paraId="30D0EAB1" w14:textId="77777777" w:rsidR="00BD5EB7" w:rsidRPr="006F2CB6" w:rsidRDefault="00BD5EB7" w:rsidP="00BD5EB7">
      <w:pPr>
        <w:rPr>
          <w:rFonts w:cstheme="minorHAnsi"/>
        </w:rPr>
      </w:pPr>
      <w:r w:rsidRPr="006F2CB6">
        <w:rPr>
          <w:rFonts w:cstheme="minorHAnsi"/>
        </w:rPr>
        <w:t>Note: This test strategy plan is a high-level document. Detailed test plans and test cases will be created during the testing process.</w:t>
      </w:r>
    </w:p>
    <w:p w14:paraId="59C844EB" w14:textId="77777777" w:rsidR="00BD5EB7" w:rsidRPr="00DE7A04" w:rsidRDefault="00BD5EB7" w:rsidP="00BD5EB7">
      <w:pPr>
        <w:pStyle w:val="Heading1"/>
        <w:rPr>
          <w:rFonts w:asciiTheme="minorHAnsi" w:hAnsiTheme="minorHAnsi" w:cstheme="minorHAnsi"/>
        </w:rPr>
      </w:pPr>
    </w:p>
    <w:p w14:paraId="4EC0CEC4" w14:textId="77777777" w:rsidR="00BD5EB7" w:rsidRPr="00DE7A04" w:rsidRDefault="00BD5EB7" w:rsidP="00BD5EB7">
      <w:pPr>
        <w:rPr>
          <w:rFonts w:cstheme="minorHAnsi"/>
        </w:rPr>
      </w:pPr>
    </w:p>
    <w:p w14:paraId="2049C887" w14:textId="77777777" w:rsidR="00BD5EB7" w:rsidRPr="00DE7A04" w:rsidRDefault="00BD5EB7" w:rsidP="00BD5EB7">
      <w:pPr>
        <w:rPr>
          <w:rFonts w:cstheme="minorHAnsi"/>
        </w:rPr>
      </w:pPr>
    </w:p>
    <w:p w14:paraId="679ED458" w14:textId="77777777" w:rsidR="00BD5EB7" w:rsidRPr="00DE7A04" w:rsidRDefault="00BD5EB7" w:rsidP="00BD5EB7">
      <w:pPr>
        <w:rPr>
          <w:rFonts w:cstheme="minorHAnsi"/>
        </w:rPr>
      </w:pPr>
    </w:p>
    <w:p w14:paraId="1D79F57E" w14:textId="77777777" w:rsidR="00BD5EB7" w:rsidRPr="00DE7A04" w:rsidRDefault="00BD5EB7" w:rsidP="00BD5EB7">
      <w:pPr>
        <w:rPr>
          <w:rFonts w:cstheme="minorHAnsi"/>
        </w:rPr>
      </w:pPr>
    </w:p>
    <w:p w14:paraId="5531B2D6" w14:textId="77777777" w:rsidR="00D02992" w:rsidRPr="00DE7A04" w:rsidRDefault="00D02992" w:rsidP="00BD5EB7">
      <w:pPr>
        <w:rPr>
          <w:rFonts w:cstheme="minorHAnsi"/>
        </w:rPr>
      </w:pPr>
    </w:p>
    <w:p w14:paraId="435668C5" w14:textId="77777777" w:rsidR="00D02992" w:rsidRPr="00DE7A04" w:rsidRDefault="00D02992" w:rsidP="00BD5EB7">
      <w:pPr>
        <w:rPr>
          <w:rFonts w:cstheme="minorHAnsi"/>
        </w:rPr>
      </w:pPr>
    </w:p>
    <w:p w14:paraId="02E1CD7C" w14:textId="77777777" w:rsidR="00D02992" w:rsidRPr="00DE7A04" w:rsidRDefault="00D02992" w:rsidP="00BD5EB7">
      <w:pPr>
        <w:rPr>
          <w:rFonts w:cstheme="minorHAnsi"/>
        </w:rPr>
      </w:pPr>
    </w:p>
    <w:p w14:paraId="0757C642" w14:textId="77777777" w:rsidR="00D02992" w:rsidRPr="00DE7A04" w:rsidRDefault="00D02992" w:rsidP="00BD5EB7">
      <w:pPr>
        <w:rPr>
          <w:rFonts w:cstheme="minorHAnsi"/>
        </w:rPr>
      </w:pPr>
    </w:p>
    <w:p w14:paraId="1A3CA924" w14:textId="77777777" w:rsidR="00D02992" w:rsidRPr="00DE7A04" w:rsidRDefault="00D02992" w:rsidP="00BD5EB7">
      <w:pPr>
        <w:rPr>
          <w:rFonts w:cstheme="minorHAnsi"/>
        </w:rPr>
      </w:pPr>
    </w:p>
    <w:p w14:paraId="19AA8243" w14:textId="77777777" w:rsidR="00D02992" w:rsidRPr="00DE7A04" w:rsidRDefault="00D02992" w:rsidP="00BD5EB7">
      <w:pPr>
        <w:rPr>
          <w:rFonts w:cstheme="minorHAnsi"/>
        </w:rPr>
      </w:pPr>
    </w:p>
    <w:p w14:paraId="59459F5F" w14:textId="77777777" w:rsidR="00D02992" w:rsidRPr="00DE7A04" w:rsidRDefault="00D02992" w:rsidP="00BD5EB7">
      <w:pPr>
        <w:rPr>
          <w:rFonts w:cstheme="minorHAnsi"/>
        </w:rPr>
      </w:pPr>
    </w:p>
    <w:p w14:paraId="1BE57978" w14:textId="77777777" w:rsidR="00D02992" w:rsidRPr="00DE7A04" w:rsidRDefault="00D02992" w:rsidP="00BD5EB7">
      <w:pPr>
        <w:rPr>
          <w:rFonts w:cstheme="minorHAnsi"/>
        </w:rPr>
      </w:pPr>
    </w:p>
    <w:p w14:paraId="1CBE4C0F" w14:textId="77777777" w:rsidR="00D02992" w:rsidRPr="00DE7A04" w:rsidRDefault="00D02992" w:rsidP="00BD5EB7">
      <w:pPr>
        <w:rPr>
          <w:rFonts w:cstheme="minorHAnsi"/>
        </w:rPr>
      </w:pPr>
    </w:p>
    <w:p w14:paraId="6A6EF302" w14:textId="77777777" w:rsidR="00D02992" w:rsidRPr="00DE7A04" w:rsidRDefault="00D02992" w:rsidP="00BD5EB7">
      <w:pPr>
        <w:rPr>
          <w:rFonts w:cstheme="minorHAnsi"/>
        </w:rPr>
      </w:pPr>
    </w:p>
    <w:p w14:paraId="2FD6A2E0" w14:textId="77777777" w:rsidR="00D02992" w:rsidRPr="00DE7A04" w:rsidRDefault="00D02992" w:rsidP="00BD5EB7">
      <w:pPr>
        <w:rPr>
          <w:rFonts w:cstheme="minorHAnsi"/>
        </w:rPr>
      </w:pPr>
    </w:p>
    <w:p w14:paraId="40A5AFA8" w14:textId="77777777" w:rsidR="00D02992" w:rsidRDefault="00D02992" w:rsidP="00BD5EB7">
      <w:pPr>
        <w:rPr>
          <w:rFonts w:cstheme="minorHAnsi"/>
        </w:rPr>
      </w:pPr>
    </w:p>
    <w:p w14:paraId="03519C54" w14:textId="77777777" w:rsidR="00024614" w:rsidRPr="00DE7A04" w:rsidRDefault="00024614" w:rsidP="00BD5EB7">
      <w:pPr>
        <w:rPr>
          <w:rFonts w:cstheme="minorHAnsi"/>
        </w:rPr>
      </w:pPr>
    </w:p>
    <w:p w14:paraId="1FBD2202" w14:textId="77777777" w:rsidR="00BD5EB7" w:rsidRPr="00DE7A04" w:rsidRDefault="00BD5EB7" w:rsidP="00BD5EB7">
      <w:pPr>
        <w:rPr>
          <w:rFonts w:cstheme="minorHAnsi"/>
        </w:rPr>
      </w:pPr>
    </w:p>
    <w:p w14:paraId="7308C32F" w14:textId="77777777" w:rsidR="00BD5EB7" w:rsidRPr="00DE7A04" w:rsidRDefault="00BD5EB7" w:rsidP="00BD6E6F">
      <w:pPr>
        <w:pStyle w:val="Heading1"/>
        <w:rPr>
          <w:rFonts w:asciiTheme="minorHAnsi" w:hAnsiTheme="minorHAnsi" w:cstheme="minorHAnsi"/>
        </w:rPr>
      </w:pPr>
      <w:bookmarkStart w:id="53" w:name="_Toc152866998"/>
      <w:r w:rsidRPr="00DE7A04">
        <w:rPr>
          <w:rFonts w:asciiTheme="minorHAnsi" w:hAnsiTheme="minorHAnsi" w:cstheme="minorHAnsi"/>
        </w:rPr>
        <w:lastRenderedPageBreak/>
        <w:t>REFERENCES</w:t>
      </w:r>
      <w:bookmarkEnd w:id="53"/>
    </w:p>
    <w:p w14:paraId="09189309" w14:textId="22865F5B" w:rsidR="00DE7A04" w:rsidRPr="00024614" w:rsidRDefault="00024614" w:rsidP="00024614">
      <w:pPr>
        <w:pStyle w:val="NormalWeb"/>
        <w:numPr>
          <w:ilvl w:val="0"/>
          <w:numId w:val="48"/>
        </w:numPr>
        <w:spacing w:before="0" w:beforeAutospacing="0" w:after="240" w:afterAutospacing="0"/>
        <w:rPr>
          <w:rFonts w:asciiTheme="minorHAnsi" w:hAnsiTheme="minorHAnsi" w:cstheme="minorHAnsi"/>
          <w:sz w:val="22"/>
          <w:szCs w:val="22"/>
        </w:rPr>
      </w:pPr>
      <w:r w:rsidRPr="00024614">
        <w:rPr>
          <w:rFonts w:asciiTheme="minorHAnsi" w:hAnsiTheme="minorHAnsi" w:cstheme="minorHAnsi"/>
          <w:sz w:val="22"/>
          <w:szCs w:val="22"/>
        </w:rPr>
        <w:t xml:space="preserve">Bichachi, R. (2023, March 29). </w:t>
      </w:r>
      <w:r w:rsidRPr="00024614">
        <w:rPr>
          <w:rFonts w:asciiTheme="minorHAnsi" w:hAnsiTheme="minorHAnsi" w:cstheme="minorHAnsi"/>
          <w:i/>
          <w:iCs/>
          <w:sz w:val="22"/>
          <w:szCs w:val="22"/>
        </w:rPr>
        <w:t>Payment Reconciliation Defined: How It Works &amp; How to Automate</w:t>
      </w:r>
      <w:r w:rsidRPr="00024614">
        <w:rPr>
          <w:rFonts w:asciiTheme="minorHAnsi" w:hAnsiTheme="minorHAnsi" w:cstheme="minorHAnsi"/>
          <w:sz w:val="22"/>
          <w:szCs w:val="22"/>
        </w:rPr>
        <w:t xml:space="preserve">. Oracle NetSuite. </w:t>
      </w:r>
      <w:hyperlink r:id="rId30" w:history="1">
        <w:r w:rsidRPr="00024614">
          <w:rPr>
            <w:rStyle w:val="Hyperlink"/>
            <w:rFonts w:asciiTheme="minorHAnsi" w:eastAsia="SimSun" w:hAnsiTheme="minorHAnsi" w:cstheme="minorHAnsi"/>
            <w:sz w:val="22"/>
            <w:szCs w:val="22"/>
          </w:rPr>
          <w:t>https://www.netsuite.com/portal/resource/articles/accounting/payment-reconciliation.shtml</w:t>
        </w:r>
      </w:hyperlink>
    </w:p>
    <w:p w14:paraId="0ECD68A9" w14:textId="2E515838" w:rsidR="00DE7A04" w:rsidRPr="00024614" w:rsidRDefault="00DE7A04" w:rsidP="00024614">
      <w:pPr>
        <w:numPr>
          <w:ilvl w:val="0"/>
          <w:numId w:val="48"/>
        </w:numPr>
        <w:spacing w:after="240" w:line="276" w:lineRule="auto"/>
        <w:contextualSpacing/>
        <w:rPr>
          <w:rStyle w:val="Hyperlink"/>
          <w:rFonts w:eastAsia="Times New Roman" w:cstheme="minorHAnsi"/>
        </w:rPr>
      </w:pPr>
      <w:r w:rsidRPr="00024614">
        <w:rPr>
          <w:rFonts w:cstheme="minorHAnsi"/>
        </w:rPr>
        <w:t xml:space="preserve">Jacob, H. S. M. E. (2021). </w:t>
      </w:r>
      <w:r w:rsidRPr="00024614">
        <w:rPr>
          <w:rFonts w:cstheme="minorHAnsi"/>
          <w:i/>
          <w:iCs/>
        </w:rPr>
        <w:t xml:space="preserve">Unified Payment Interface (UPI)—A Critical Review </w:t>
      </w:r>
      <w:r w:rsidR="00EB101F" w:rsidRPr="00024614">
        <w:rPr>
          <w:rFonts w:cstheme="minorHAnsi"/>
          <w:i/>
          <w:iCs/>
        </w:rPr>
        <w:t>of</w:t>
      </w:r>
      <w:r w:rsidRPr="00024614">
        <w:rPr>
          <w:rFonts w:cstheme="minorHAnsi"/>
          <w:i/>
          <w:iCs/>
        </w:rPr>
        <w:t xml:space="preserve"> Benefits </w:t>
      </w:r>
      <w:r w:rsidR="00EB101F" w:rsidRPr="00024614">
        <w:rPr>
          <w:rFonts w:cstheme="minorHAnsi"/>
          <w:i/>
          <w:iCs/>
        </w:rPr>
        <w:t>and</w:t>
      </w:r>
      <w:r w:rsidRPr="00024614">
        <w:rPr>
          <w:rFonts w:cstheme="minorHAnsi"/>
          <w:i/>
          <w:iCs/>
        </w:rPr>
        <w:t xml:space="preserve"> Challenges </w:t>
      </w:r>
      <w:r w:rsidR="00EB101F" w:rsidRPr="00024614">
        <w:rPr>
          <w:rFonts w:cstheme="minorHAnsi"/>
          <w:i/>
          <w:iCs/>
        </w:rPr>
        <w:t>of</w:t>
      </w:r>
      <w:r w:rsidRPr="00024614">
        <w:rPr>
          <w:rFonts w:cstheme="minorHAnsi"/>
          <w:i/>
          <w:iCs/>
        </w:rPr>
        <w:t xml:space="preserve"> Advanced Payment Systems</w:t>
      </w:r>
      <w:r w:rsidRPr="00024614">
        <w:rPr>
          <w:rFonts w:cstheme="minorHAnsi"/>
        </w:rPr>
        <w:t xml:space="preserve">. </w:t>
      </w:r>
      <w:hyperlink r:id="rId31" w:history="1">
        <w:r w:rsidRPr="00024614">
          <w:rPr>
            <w:rStyle w:val="Hyperlink"/>
            <w:rFonts w:cstheme="minorHAnsi"/>
          </w:rPr>
          <w:t>https://www.webology.org/abstract.php?id=2638</w:t>
        </w:r>
      </w:hyperlink>
    </w:p>
    <w:p w14:paraId="121CF24B" w14:textId="2AF5E552" w:rsidR="00024614" w:rsidRPr="00024614" w:rsidRDefault="00024614" w:rsidP="00024614">
      <w:pPr>
        <w:pStyle w:val="NormalWeb"/>
        <w:numPr>
          <w:ilvl w:val="0"/>
          <w:numId w:val="48"/>
        </w:numPr>
        <w:spacing w:before="0" w:beforeAutospacing="0" w:after="240" w:afterAutospacing="0"/>
        <w:rPr>
          <w:rStyle w:val="Hyperlink"/>
          <w:rFonts w:asciiTheme="minorHAnsi" w:hAnsiTheme="minorHAnsi" w:cstheme="minorHAnsi"/>
          <w:color w:val="auto"/>
          <w:sz w:val="22"/>
          <w:szCs w:val="22"/>
          <w:u w:val="none"/>
        </w:rPr>
      </w:pPr>
      <w:r w:rsidRPr="00024614">
        <w:rPr>
          <w:rFonts w:asciiTheme="minorHAnsi" w:hAnsiTheme="minorHAnsi" w:cstheme="minorHAnsi"/>
          <w:sz w:val="22"/>
          <w:szCs w:val="22"/>
        </w:rPr>
        <w:t xml:space="preserve">Ganti, A. (2023, June 21). </w:t>
      </w:r>
      <w:r w:rsidRPr="00024614">
        <w:rPr>
          <w:rFonts w:asciiTheme="minorHAnsi" w:hAnsiTheme="minorHAnsi" w:cstheme="minorHAnsi"/>
          <w:i/>
          <w:iCs/>
          <w:sz w:val="22"/>
          <w:szCs w:val="22"/>
        </w:rPr>
        <w:t>Unified Payments Interface (UPI): Definition and How It Works</w:t>
      </w:r>
      <w:r w:rsidRPr="00024614">
        <w:rPr>
          <w:rFonts w:asciiTheme="minorHAnsi" w:hAnsiTheme="minorHAnsi" w:cstheme="minorHAnsi"/>
          <w:sz w:val="22"/>
          <w:szCs w:val="22"/>
        </w:rPr>
        <w:t xml:space="preserve">. Investopedia. </w:t>
      </w:r>
      <w:hyperlink r:id="rId32" w:history="1">
        <w:r w:rsidRPr="00024614">
          <w:rPr>
            <w:rStyle w:val="Hyperlink"/>
            <w:rFonts w:asciiTheme="minorHAnsi" w:eastAsia="SimSun" w:hAnsiTheme="minorHAnsi" w:cstheme="minorHAnsi"/>
            <w:sz w:val="22"/>
            <w:szCs w:val="22"/>
          </w:rPr>
          <w:t>https://www.investopedia.com/terms/u/unified-payment-interface-upi.asp</w:t>
        </w:r>
      </w:hyperlink>
    </w:p>
    <w:p w14:paraId="3234DDC8" w14:textId="7570F29E" w:rsidR="00BD5EB7" w:rsidRPr="00024614" w:rsidRDefault="00BD5EB7" w:rsidP="00024614">
      <w:pPr>
        <w:pStyle w:val="ListParagraph"/>
        <w:numPr>
          <w:ilvl w:val="0"/>
          <w:numId w:val="48"/>
        </w:numPr>
        <w:spacing w:after="240" w:line="259" w:lineRule="auto"/>
        <w:rPr>
          <w:rFonts w:cstheme="minorHAnsi"/>
        </w:rPr>
      </w:pPr>
      <w:r w:rsidRPr="00024614">
        <w:rPr>
          <w:rFonts w:cstheme="minorHAnsi"/>
        </w:rPr>
        <w:t xml:space="preserve">Hamilton.T, (Oct 14,2023), Test Strategy Document in Software Testing (Sample Template), Retrieved from </w:t>
      </w:r>
      <w:hyperlink r:id="rId33" w:history="1">
        <w:r w:rsidRPr="00024614">
          <w:rPr>
            <w:rStyle w:val="Hyperlink"/>
            <w:rFonts w:cstheme="minorHAnsi"/>
          </w:rPr>
          <w:t>Test Strategy Document in Software Testing (Sample Template) (guru99.com)</w:t>
        </w:r>
      </w:hyperlink>
    </w:p>
    <w:p w14:paraId="1EE5BCB7" w14:textId="77777777" w:rsidR="00BD5EB7" w:rsidRPr="00024614" w:rsidRDefault="00BD5EB7" w:rsidP="00024614">
      <w:pPr>
        <w:pStyle w:val="NormalWeb"/>
        <w:numPr>
          <w:ilvl w:val="0"/>
          <w:numId w:val="48"/>
        </w:numPr>
        <w:spacing w:before="0" w:beforeAutospacing="0" w:after="240" w:afterAutospacing="0"/>
        <w:rPr>
          <w:rFonts w:asciiTheme="minorHAnsi" w:hAnsiTheme="minorHAnsi" w:cstheme="minorHAnsi"/>
          <w:sz w:val="22"/>
          <w:szCs w:val="22"/>
        </w:rPr>
      </w:pPr>
      <w:r w:rsidRPr="00024614">
        <w:rPr>
          <w:rFonts w:asciiTheme="minorHAnsi" w:hAnsiTheme="minorHAnsi" w:cstheme="minorHAnsi"/>
          <w:sz w:val="22"/>
          <w:szCs w:val="22"/>
        </w:rPr>
        <w:t xml:space="preserve">Pollack, E. (2022, April 24). </w:t>
      </w:r>
      <w:r w:rsidRPr="00024614">
        <w:rPr>
          <w:rFonts w:asciiTheme="minorHAnsi" w:hAnsiTheme="minorHAnsi" w:cstheme="minorHAnsi"/>
          <w:i/>
          <w:iCs/>
          <w:sz w:val="22"/>
          <w:szCs w:val="22"/>
        </w:rPr>
        <w:t>Building a SQL Server data dictionary</w:t>
      </w:r>
      <w:r w:rsidRPr="00024614">
        <w:rPr>
          <w:rFonts w:asciiTheme="minorHAnsi" w:hAnsiTheme="minorHAnsi" w:cstheme="minorHAnsi"/>
          <w:sz w:val="22"/>
          <w:szCs w:val="22"/>
        </w:rPr>
        <w:t xml:space="preserve">. Simple Talk. </w:t>
      </w:r>
      <w:hyperlink r:id="rId34" w:history="1">
        <w:r w:rsidRPr="00024614">
          <w:rPr>
            <w:rStyle w:val="Hyperlink"/>
            <w:rFonts w:asciiTheme="minorHAnsi" w:eastAsia="SimSun" w:hAnsiTheme="minorHAnsi" w:cstheme="minorHAnsi"/>
            <w:sz w:val="22"/>
            <w:szCs w:val="22"/>
          </w:rPr>
          <w:t>https://www.red-gate.com/simple-talk/databases/sql-server/database-administration-sql-server/building-a-sql-server-data-dictionary/</w:t>
        </w:r>
      </w:hyperlink>
    </w:p>
    <w:p w14:paraId="3FA9DA3C" w14:textId="77777777" w:rsidR="00BD5EB7" w:rsidRPr="00024614" w:rsidRDefault="00BD5EB7" w:rsidP="00024614">
      <w:pPr>
        <w:numPr>
          <w:ilvl w:val="0"/>
          <w:numId w:val="48"/>
        </w:numPr>
        <w:spacing w:after="240" w:line="276" w:lineRule="auto"/>
        <w:contextualSpacing/>
        <w:rPr>
          <w:rStyle w:val="Hyperlink"/>
          <w:rFonts w:eastAsia="Calibri" w:cstheme="minorHAnsi"/>
          <w:color w:val="auto"/>
          <w:u w:val="none"/>
        </w:rPr>
      </w:pPr>
      <w:r w:rsidRPr="00024614">
        <w:rPr>
          <w:rFonts w:eastAsia="Calibri" w:cstheme="minorHAnsi"/>
        </w:rPr>
        <w:t xml:space="preserve">Scotiabank (BNS) - Market capitalization. (2023). Companiesmarketcap.com. </w:t>
      </w:r>
      <w:hyperlink r:id="rId35" w:history="1">
        <w:r w:rsidRPr="00024614">
          <w:rPr>
            <w:rStyle w:val="Hyperlink"/>
            <w:rFonts w:eastAsia="Calibri" w:cstheme="minorHAnsi"/>
          </w:rPr>
          <w:t>https://companiesmarketcap.com/scotiabank/marketcap/</w:t>
        </w:r>
      </w:hyperlink>
    </w:p>
    <w:p w14:paraId="6202E3F5" w14:textId="180B5014" w:rsidR="00024614" w:rsidRPr="00024614" w:rsidRDefault="00024614" w:rsidP="00024614">
      <w:pPr>
        <w:pStyle w:val="ListParagraph"/>
        <w:numPr>
          <w:ilvl w:val="0"/>
          <w:numId w:val="48"/>
        </w:numPr>
        <w:spacing w:after="240" w:line="259" w:lineRule="auto"/>
        <w:rPr>
          <w:rFonts w:cstheme="minorHAnsi"/>
          <w:color w:val="0563C1" w:themeColor="hyperlink"/>
          <w:u w:val="single"/>
        </w:rPr>
      </w:pPr>
      <w:r w:rsidRPr="00024614">
        <w:rPr>
          <w:rFonts w:cstheme="minorHAnsi"/>
        </w:rPr>
        <w:t xml:space="preserve">Sharma.G, (n.d), Test and Debug: Ensuring a Seamless UPI Application, Retrieved from </w:t>
      </w:r>
      <w:hyperlink r:id="rId36" w:history="1">
        <w:r w:rsidRPr="00024614">
          <w:rPr>
            <w:rStyle w:val="Hyperlink"/>
            <w:rFonts w:cstheme="minorHAnsi"/>
          </w:rPr>
          <w:t>https://devpathshala.com/test-and-debug-ensuring-a-seamless/</w:t>
        </w:r>
      </w:hyperlink>
    </w:p>
    <w:p w14:paraId="72260C08" w14:textId="77777777" w:rsidR="00BD5EB7" w:rsidRPr="00024614" w:rsidRDefault="00BD5EB7" w:rsidP="00024614">
      <w:pPr>
        <w:numPr>
          <w:ilvl w:val="0"/>
          <w:numId w:val="48"/>
        </w:numPr>
        <w:spacing w:after="240" w:line="276" w:lineRule="auto"/>
        <w:contextualSpacing/>
        <w:rPr>
          <w:rStyle w:val="Hyperlink"/>
          <w:rFonts w:eastAsia="Calibri" w:cstheme="minorHAnsi"/>
          <w:color w:val="auto"/>
          <w:u w:val="none"/>
        </w:rPr>
      </w:pPr>
      <w:r w:rsidRPr="00DE7A04">
        <w:rPr>
          <w:rFonts w:eastAsia="Calibri" w:cstheme="minorHAnsi"/>
        </w:rPr>
        <w:t xml:space="preserve">Staff, P. (2023, August 8). Scotiabank vs RBC: Comparison of Canadian Banks - PiggyBank. PiggyBank. </w:t>
      </w:r>
      <w:hyperlink r:id="rId37" w:history="1">
        <w:r w:rsidRPr="00DE7A04">
          <w:rPr>
            <w:rStyle w:val="Hyperlink"/>
            <w:rFonts w:eastAsia="Calibri" w:cstheme="minorHAnsi"/>
          </w:rPr>
          <w:t>https://piggybank.ca/banking/scotiabank-vs-rbc</w:t>
        </w:r>
      </w:hyperlink>
    </w:p>
    <w:p w14:paraId="1E68E72D" w14:textId="77777777" w:rsidR="00024614" w:rsidRPr="00DE7A04" w:rsidRDefault="00024614" w:rsidP="00024614">
      <w:pPr>
        <w:spacing w:after="240" w:line="276" w:lineRule="auto"/>
        <w:ind w:left="360"/>
        <w:contextualSpacing/>
        <w:rPr>
          <w:rFonts w:eastAsia="Calibri" w:cstheme="minorHAnsi"/>
        </w:rPr>
      </w:pPr>
    </w:p>
    <w:p w14:paraId="3339B182" w14:textId="77777777" w:rsidR="00BD5EB7" w:rsidRPr="00DE7A04" w:rsidRDefault="00BD5EB7" w:rsidP="00024614">
      <w:pPr>
        <w:numPr>
          <w:ilvl w:val="0"/>
          <w:numId w:val="48"/>
        </w:numPr>
        <w:spacing w:after="240" w:line="276" w:lineRule="auto"/>
        <w:contextualSpacing/>
        <w:rPr>
          <w:rFonts w:eastAsia="Times New Roman" w:cstheme="minorHAnsi"/>
        </w:rPr>
      </w:pPr>
      <w:r w:rsidRPr="00DE7A04">
        <w:rPr>
          <w:rFonts w:cstheme="minorHAnsi"/>
          <w:i/>
          <w:iCs/>
        </w:rPr>
        <w:t>Unified Payments Interface</w:t>
      </w:r>
      <w:r w:rsidRPr="00DE7A04">
        <w:rPr>
          <w:rFonts w:cstheme="minorHAnsi"/>
        </w:rPr>
        <w:t xml:space="preserve">. (2023, September 14). Wikipedia. </w:t>
      </w:r>
      <w:hyperlink r:id="rId38" w:history="1">
        <w:r w:rsidRPr="00DE7A04">
          <w:rPr>
            <w:rStyle w:val="Hyperlink"/>
            <w:rFonts w:cstheme="minorHAnsi"/>
          </w:rPr>
          <w:t>https://en.wikipedia.org/wiki/Unified_Payments_Interface</w:t>
        </w:r>
      </w:hyperlink>
    </w:p>
    <w:p w14:paraId="475B8A03" w14:textId="77777777" w:rsidR="00BD5EB7" w:rsidRPr="00DE7A04" w:rsidRDefault="00BD5EB7" w:rsidP="00BD5EB7">
      <w:pPr>
        <w:ind w:left="720"/>
        <w:contextualSpacing/>
        <w:rPr>
          <w:rFonts w:eastAsia="Calibri" w:cstheme="minorHAnsi"/>
        </w:rPr>
      </w:pPr>
    </w:p>
    <w:p w14:paraId="122E471E" w14:textId="77777777" w:rsidR="00BD5EB7" w:rsidRPr="00DE7A04" w:rsidRDefault="00BD5EB7">
      <w:pPr>
        <w:rPr>
          <w:rFonts w:cstheme="minorHAnsi"/>
        </w:rPr>
      </w:pPr>
    </w:p>
    <w:p w14:paraId="695E8856" w14:textId="77777777" w:rsidR="00BD5EB7" w:rsidRPr="00DE7A04" w:rsidRDefault="00BD5EB7">
      <w:pPr>
        <w:rPr>
          <w:rFonts w:cstheme="minorHAnsi"/>
        </w:rPr>
      </w:pPr>
    </w:p>
    <w:sectPr w:rsidR="00BD5EB7" w:rsidRPr="00DE7A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raditional Arabic">
    <w:charset w:val="B2"/>
    <w:family w:val="roman"/>
    <w:pitch w:val="variable"/>
    <w:sig w:usb0="00002003" w:usb1="80000000" w:usb2="00000008" w:usb3="00000000" w:csb0="00000041" w:csb1="00000000"/>
  </w:font>
  <w:font w:name="New York">
    <w:panose1 w:val="020405030605060203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4040"/>
    <w:multiLevelType w:val="hybridMultilevel"/>
    <w:tmpl w:val="18D88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13072B"/>
    <w:multiLevelType w:val="hybridMultilevel"/>
    <w:tmpl w:val="35D6B220"/>
    <w:lvl w:ilvl="0" w:tplc="5186DB18">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787C88"/>
    <w:multiLevelType w:val="hybridMultilevel"/>
    <w:tmpl w:val="A47CAD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8E02C83"/>
    <w:multiLevelType w:val="hybridMultilevel"/>
    <w:tmpl w:val="2B5CD2A4"/>
    <w:lvl w:ilvl="0" w:tplc="04090001">
      <w:start w:val="1"/>
      <w:numFmt w:val="bullet"/>
      <w:lvlText w:val=""/>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B4F4D"/>
    <w:multiLevelType w:val="hybridMultilevel"/>
    <w:tmpl w:val="1388C0B8"/>
    <w:lvl w:ilvl="0" w:tplc="B0FADF70">
      <w:start w:val="1"/>
      <w:numFmt w:val="bullet"/>
      <w:lvlText w:val="▪"/>
      <w:lvlJc w:val="left"/>
      <w:pPr>
        <w:ind w:left="144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BB42035"/>
    <w:multiLevelType w:val="hybridMultilevel"/>
    <w:tmpl w:val="756E82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25B6BFF"/>
    <w:multiLevelType w:val="hybridMultilevel"/>
    <w:tmpl w:val="DA4882BA"/>
    <w:lvl w:ilvl="0" w:tplc="B0FADF70">
      <w:start w:val="1"/>
      <w:numFmt w:val="bullet"/>
      <w:lvlText w:val="▪"/>
      <w:lvlJc w:val="left"/>
      <w:pPr>
        <w:ind w:left="144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2F868E4"/>
    <w:multiLevelType w:val="hybridMultilevel"/>
    <w:tmpl w:val="F9E806D0"/>
    <w:lvl w:ilvl="0" w:tplc="10000001">
      <w:start w:val="1"/>
      <w:numFmt w:val="bullet"/>
      <w:lvlText w:val=""/>
      <w:lvlJc w:val="left"/>
      <w:pPr>
        <w:ind w:left="720" w:hanging="360"/>
      </w:pPr>
      <w:rPr>
        <w:rFonts w:ascii="Symbol" w:hAnsi="Symbol" w:hint="default"/>
      </w:rPr>
    </w:lvl>
    <w:lvl w:ilvl="1" w:tplc="10000001">
      <w:start w:val="1"/>
      <w:numFmt w:val="bullet"/>
      <w:lvlText w:val=""/>
      <w:lvlJc w:val="left"/>
      <w:pPr>
        <w:ind w:left="1440" w:hanging="360"/>
      </w:pPr>
      <w:rPr>
        <w:rFonts w:ascii="Symbol" w:hAnsi="Symbol"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33048B2"/>
    <w:multiLevelType w:val="hybridMultilevel"/>
    <w:tmpl w:val="196E01FA"/>
    <w:lvl w:ilvl="0" w:tplc="0F34AE8C">
      <w:start w:val="1"/>
      <w:numFmt w:val="decimal"/>
      <w:lvlText w:val="%1."/>
      <w:lvlJc w:val="left"/>
      <w:pPr>
        <w:ind w:left="360" w:hanging="360"/>
      </w:pPr>
      <w:rPr>
        <w:color w:val="auto"/>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4077C9F"/>
    <w:multiLevelType w:val="hybridMultilevel"/>
    <w:tmpl w:val="5816BBEC"/>
    <w:lvl w:ilvl="0" w:tplc="5186DB18">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32090A"/>
    <w:multiLevelType w:val="hybridMultilevel"/>
    <w:tmpl w:val="F4B8FA9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1AAE3A62"/>
    <w:multiLevelType w:val="hybridMultilevel"/>
    <w:tmpl w:val="CD1AE618"/>
    <w:lvl w:ilvl="0" w:tplc="CF02275E">
      <w:start w:val="1"/>
      <w:numFmt w:val="bullet"/>
      <w:lvlText w:val=""/>
      <w:lvlJc w:val="left"/>
      <w:pPr>
        <w:ind w:left="1440" w:hanging="360"/>
      </w:pPr>
      <w:rPr>
        <w:rFonts w:ascii="Symbol" w:hAnsi="Symbol" w:hint="default"/>
      </w:rPr>
    </w:lvl>
    <w:lvl w:ilvl="1" w:tplc="96D02D5E">
      <w:start w:val="1"/>
      <w:numFmt w:val="bullet"/>
      <w:lvlText w:val="o"/>
      <w:lvlJc w:val="left"/>
      <w:pPr>
        <w:ind w:left="2160" w:hanging="360"/>
      </w:pPr>
      <w:rPr>
        <w:rFonts w:ascii="Courier New" w:hAnsi="Courier New" w:hint="default"/>
      </w:rPr>
    </w:lvl>
    <w:lvl w:ilvl="2" w:tplc="C936906E">
      <w:start w:val="1"/>
      <w:numFmt w:val="bullet"/>
      <w:lvlText w:val=""/>
      <w:lvlJc w:val="left"/>
      <w:pPr>
        <w:ind w:left="2880" w:hanging="360"/>
      </w:pPr>
      <w:rPr>
        <w:rFonts w:ascii="Wingdings" w:hAnsi="Wingdings" w:hint="default"/>
      </w:rPr>
    </w:lvl>
    <w:lvl w:ilvl="3" w:tplc="42BEF76E">
      <w:start w:val="1"/>
      <w:numFmt w:val="bullet"/>
      <w:lvlText w:val=""/>
      <w:lvlJc w:val="left"/>
      <w:pPr>
        <w:ind w:left="3600" w:hanging="360"/>
      </w:pPr>
      <w:rPr>
        <w:rFonts w:ascii="Symbol" w:hAnsi="Symbol" w:hint="default"/>
      </w:rPr>
    </w:lvl>
    <w:lvl w:ilvl="4" w:tplc="DD2465DE">
      <w:start w:val="1"/>
      <w:numFmt w:val="bullet"/>
      <w:lvlText w:val="o"/>
      <w:lvlJc w:val="left"/>
      <w:pPr>
        <w:ind w:left="4320" w:hanging="360"/>
      </w:pPr>
      <w:rPr>
        <w:rFonts w:ascii="Courier New" w:hAnsi="Courier New" w:hint="default"/>
      </w:rPr>
    </w:lvl>
    <w:lvl w:ilvl="5" w:tplc="4DA28F2A">
      <w:start w:val="1"/>
      <w:numFmt w:val="bullet"/>
      <w:lvlText w:val=""/>
      <w:lvlJc w:val="left"/>
      <w:pPr>
        <w:ind w:left="5040" w:hanging="360"/>
      </w:pPr>
      <w:rPr>
        <w:rFonts w:ascii="Wingdings" w:hAnsi="Wingdings" w:hint="default"/>
      </w:rPr>
    </w:lvl>
    <w:lvl w:ilvl="6" w:tplc="B9B4CF32">
      <w:start w:val="1"/>
      <w:numFmt w:val="bullet"/>
      <w:lvlText w:val=""/>
      <w:lvlJc w:val="left"/>
      <w:pPr>
        <w:ind w:left="5760" w:hanging="360"/>
      </w:pPr>
      <w:rPr>
        <w:rFonts w:ascii="Symbol" w:hAnsi="Symbol" w:hint="default"/>
      </w:rPr>
    </w:lvl>
    <w:lvl w:ilvl="7" w:tplc="5C7C93BC">
      <w:start w:val="1"/>
      <w:numFmt w:val="bullet"/>
      <w:lvlText w:val="o"/>
      <w:lvlJc w:val="left"/>
      <w:pPr>
        <w:ind w:left="6480" w:hanging="360"/>
      </w:pPr>
      <w:rPr>
        <w:rFonts w:ascii="Courier New" w:hAnsi="Courier New" w:hint="default"/>
      </w:rPr>
    </w:lvl>
    <w:lvl w:ilvl="8" w:tplc="FED008C4">
      <w:start w:val="1"/>
      <w:numFmt w:val="bullet"/>
      <w:lvlText w:val=""/>
      <w:lvlJc w:val="left"/>
      <w:pPr>
        <w:ind w:left="7200" w:hanging="360"/>
      </w:pPr>
      <w:rPr>
        <w:rFonts w:ascii="Wingdings" w:hAnsi="Wingdings" w:hint="default"/>
      </w:rPr>
    </w:lvl>
  </w:abstractNum>
  <w:abstractNum w:abstractNumId="12" w15:restartNumberingAfterBreak="0">
    <w:nsid w:val="1C1E52EA"/>
    <w:multiLevelType w:val="hybridMultilevel"/>
    <w:tmpl w:val="448C35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DD77ED1"/>
    <w:multiLevelType w:val="hybridMultilevel"/>
    <w:tmpl w:val="FFE0D138"/>
    <w:lvl w:ilvl="0" w:tplc="B0FADF70">
      <w:start w:val="1"/>
      <w:numFmt w:val="bullet"/>
      <w:lvlText w:val="▪"/>
      <w:lvlJc w:val="left"/>
      <w:pPr>
        <w:ind w:left="144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FA95B59"/>
    <w:multiLevelType w:val="hybridMultilevel"/>
    <w:tmpl w:val="60A0331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21FB455B"/>
    <w:multiLevelType w:val="multilevel"/>
    <w:tmpl w:val="E5BC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77CBE"/>
    <w:multiLevelType w:val="hybridMultilevel"/>
    <w:tmpl w:val="C9C2CB44"/>
    <w:lvl w:ilvl="0" w:tplc="4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61E75F6"/>
    <w:multiLevelType w:val="hybridMultilevel"/>
    <w:tmpl w:val="5FFE21D0"/>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AA07F81"/>
    <w:multiLevelType w:val="hybridMultilevel"/>
    <w:tmpl w:val="B3845B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2D2E7637"/>
    <w:multiLevelType w:val="hybridMultilevel"/>
    <w:tmpl w:val="A18AA836"/>
    <w:lvl w:ilvl="0" w:tplc="04090001">
      <w:start w:val="1"/>
      <w:numFmt w:val="bullet"/>
      <w:lvlText w:val=""/>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0AA17B9"/>
    <w:multiLevelType w:val="hybridMultilevel"/>
    <w:tmpl w:val="58F412CC"/>
    <w:lvl w:ilvl="0" w:tplc="5606A668">
      <w:start w:val="3"/>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1" w15:restartNumberingAfterBreak="0">
    <w:nsid w:val="353A3DEC"/>
    <w:multiLevelType w:val="hybridMultilevel"/>
    <w:tmpl w:val="374E2D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35454794"/>
    <w:multiLevelType w:val="hybridMultilevel"/>
    <w:tmpl w:val="6BC02CCE"/>
    <w:lvl w:ilvl="0" w:tplc="C79AD3F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1C72F8"/>
    <w:multiLevelType w:val="hybridMultilevel"/>
    <w:tmpl w:val="EF8EB2B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397D1F90"/>
    <w:multiLevelType w:val="hybridMultilevel"/>
    <w:tmpl w:val="0824C3F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5" w15:restartNumberingAfterBreak="0">
    <w:nsid w:val="399A123B"/>
    <w:multiLevelType w:val="hybridMultilevel"/>
    <w:tmpl w:val="0C2A079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3BA43124"/>
    <w:multiLevelType w:val="hybridMultilevel"/>
    <w:tmpl w:val="753E556A"/>
    <w:lvl w:ilvl="0" w:tplc="5186DB18">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CA37C17"/>
    <w:multiLevelType w:val="hybridMultilevel"/>
    <w:tmpl w:val="ABEAD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8F0141"/>
    <w:multiLevelType w:val="hybridMultilevel"/>
    <w:tmpl w:val="AE346E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4E5145"/>
    <w:multiLevelType w:val="hybridMultilevel"/>
    <w:tmpl w:val="F2DCA9D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0" w15:restartNumberingAfterBreak="0">
    <w:nsid w:val="505A63AB"/>
    <w:multiLevelType w:val="hybridMultilevel"/>
    <w:tmpl w:val="A6D020C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51D52A7D"/>
    <w:multiLevelType w:val="hybridMultilevel"/>
    <w:tmpl w:val="57A015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3BFD144"/>
    <w:multiLevelType w:val="hybridMultilevel"/>
    <w:tmpl w:val="07BC28A4"/>
    <w:lvl w:ilvl="0" w:tplc="875AF230">
      <w:start w:val="1"/>
      <w:numFmt w:val="bullet"/>
      <w:lvlText w:val=""/>
      <w:lvlJc w:val="left"/>
      <w:pPr>
        <w:ind w:left="1080" w:hanging="360"/>
      </w:pPr>
      <w:rPr>
        <w:rFonts w:ascii="Symbol" w:hAnsi="Symbol" w:hint="default"/>
      </w:rPr>
    </w:lvl>
    <w:lvl w:ilvl="1" w:tplc="9C107AAE">
      <w:start w:val="1"/>
      <w:numFmt w:val="bullet"/>
      <w:lvlText w:val="o"/>
      <w:lvlJc w:val="left"/>
      <w:pPr>
        <w:ind w:left="1800" w:hanging="360"/>
      </w:pPr>
      <w:rPr>
        <w:rFonts w:ascii="Courier New" w:hAnsi="Courier New" w:hint="default"/>
      </w:rPr>
    </w:lvl>
    <w:lvl w:ilvl="2" w:tplc="EDE4D8DE">
      <w:start w:val="1"/>
      <w:numFmt w:val="bullet"/>
      <w:lvlText w:val=""/>
      <w:lvlJc w:val="left"/>
      <w:pPr>
        <w:ind w:left="2520" w:hanging="360"/>
      </w:pPr>
      <w:rPr>
        <w:rFonts w:ascii="Wingdings" w:hAnsi="Wingdings" w:hint="default"/>
      </w:rPr>
    </w:lvl>
    <w:lvl w:ilvl="3" w:tplc="58E82D74">
      <w:start w:val="1"/>
      <w:numFmt w:val="bullet"/>
      <w:lvlText w:val=""/>
      <w:lvlJc w:val="left"/>
      <w:pPr>
        <w:ind w:left="3240" w:hanging="360"/>
      </w:pPr>
      <w:rPr>
        <w:rFonts w:ascii="Symbol" w:hAnsi="Symbol" w:hint="default"/>
      </w:rPr>
    </w:lvl>
    <w:lvl w:ilvl="4" w:tplc="116EFCD6">
      <w:start w:val="1"/>
      <w:numFmt w:val="bullet"/>
      <w:lvlText w:val="o"/>
      <w:lvlJc w:val="left"/>
      <w:pPr>
        <w:ind w:left="3960" w:hanging="360"/>
      </w:pPr>
      <w:rPr>
        <w:rFonts w:ascii="Courier New" w:hAnsi="Courier New" w:hint="default"/>
      </w:rPr>
    </w:lvl>
    <w:lvl w:ilvl="5" w:tplc="313C139A">
      <w:start w:val="1"/>
      <w:numFmt w:val="bullet"/>
      <w:lvlText w:val=""/>
      <w:lvlJc w:val="left"/>
      <w:pPr>
        <w:ind w:left="4680" w:hanging="360"/>
      </w:pPr>
      <w:rPr>
        <w:rFonts w:ascii="Wingdings" w:hAnsi="Wingdings" w:hint="default"/>
      </w:rPr>
    </w:lvl>
    <w:lvl w:ilvl="6" w:tplc="6C161E22">
      <w:start w:val="1"/>
      <w:numFmt w:val="bullet"/>
      <w:lvlText w:val=""/>
      <w:lvlJc w:val="left"/>
      <w:pPr>
        <w:ind w:left="5400" w:hanging="360"/>
      </w:pPr>
      <w:rPr>
        <w:rFonts w:ascii="Symbol" w:hAnsi="Symbol" w:hint="default"/>
      </w:rPr>
    </w:lvl>
    <w:lvl w:ilvl="7" w:tplc="6C845BE8">
      <w:start w:val="1"/>
      <w:numFmt w:val="bullet"/>
      <w:lvlText w:val="o"/>
      <w:lvlJc w:val="left"/>
      <w:pPr>
        <w:ind w:left="6120" w:hanging="360"/>
      </w:pPr>
      <w:rPr>
        <w:rFonts w:ascii="Courier New" w:hAnsi="Courier New" w:hint="default"/>
      </w:rPr>
    </w:lvl>
    <w:lvl w:ilvl="8" w:tplc="2E8290C0">
      <w:start w:val="1"/>
      <w:numFmt w:val="bullet"/>
      <w:lvlText w:val=""/>
      <w:lvlJc w:val="left"/>
      <w:pPr>
        <w:ind w:left="6840" w:hanging="360"/>
      </w:pPr>
      <w:rPr>
        <w:rFonts w:ascii="Wingdings" w:hAnsi="Wingdings" w:hint="default"/>
      </w:rPr>
    </w:lvl>
  </w:abstractNum>
  <w:abstractNum w:abstractNumId="33" w15:restartNumberingAfterBreak="0">
    <w:nsid w:val="584511ED"/>
    <w:multiLevelType w:val="multilevel"/>
    <w:tmpl w:val="0A64FE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942AE"/>
    <w:multiLevelType w:val="hybridMultilevel"/>
    <w:tmpl w:val="BA862C02"/>
    <w:lvl w:ilvl="0" w:tplc="B0FADF70">
      <w:start w:val="1"/>
      <w:numFmt w:val="bullet"/>
      <w:lvlText w:val="▪"/>
      <w:lvlJc w:val="left"/>
      <w:pPr>
        <w:ind w:left="144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F186F24"/>
    <w:multiLevelType w:val="hybridMultilevel"/>
    <w:tmpl w:val="98CA1C5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6" w15:restartNumberingAfterBreak="0">
    <w:nsid w:val="60F5621C"/>
    <w:multiLevelType w:val="multilevel"/>
    <w:tmpl w:val="4FF4B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0A564C"/>
    <w:multiLevelType w:val="hybridMultilevel"/>
    <w:tmpl w:val="8AD824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25E0644"/>
    <w:multiLevelType w:val="hybridMultilevel"/>
    <w:tmpl w:val="42088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3824850"/>
    <w:multiLevelType w:val="hybridMultilevel"/>
    <w:tmpl w:val="D76281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63D52CB4"/>
    <w:multiLevelType w:val="hybridMultilevel"/>
    <w:tmpl w:val="2AE05E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44D2201"/>
    <w:multiLevelType w:val="hybridMultilevel"/>
    <w:tmpl w:val="A8CC36EE"/>
    <w:lvl w:ilvl="0" w:tplc="CE0E9D1A">
      <w:start w:val="1"/>
      <w:numFmt w:val="decimal"/>
      <w:lvlText w:val="%1."/>
      <w:lvlJc w:val="left"/>
      <w:pPr>
        <w:ind w:left="786"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7BF5FC5"/>
    <w:multiLevelType w:val="hybridMultilevel"/>
    <w:tmpl w:val="83CE1C1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3" w15:restartNumberingAfterBreak="0">
    <w:nsid w:val="6A800CE0"/>
    <w:multiLevelType w:val="hybridMultilevel"/>
    <w:tmpl w:val="5CCC6AA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4" w15:restartNumberingAfterBreak="0">
    <w:nsid w:val="6C8F7DBF"/>
    <w:multiLevelType w:val="hybridMultilevel"/>
    <w:tmpl w:val="C7B621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04B3EF9"/>
    <w:multiLevelType w:val="hybridMultilevel"/>
    <w:tmpl w:val="0B062B24"/>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6" w15:restartNumberingAfterBreak="0">
    <w:nsid w:val="7CF16FD9"/>
    <w:multiLevelType w:val="multilevel"/>
    <w:tmpl w:val="5D9E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AB5D22"/>
    <w:multiLevelType w:val="hybridMultilevel"/>
    <w:tmpl w:val="321E2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73076634">
    <w:abstractNumId w:val="38"/>
  </w:num>
  <w:num w:numId="2" w16cid:durableId="1373504109">
    <w:abstractNumId w:val="26"/>
  </w:num>
  <w:num w:numId="3" w16cid:durableId="372077835">
    <w:abstractNumId w:val="1"/>
  </w:num>
  <w:num w:numId="4" w16cid:durableId="2129353157">
    <w:abstractNumId w:val="9"/>
  </w:num>
  <w:num w:numId="5" w16cid:durableId="898395237">
    <w:abstractNumId w:val="12"/>
  </w:num>
  <w:num w:numId="6" w16cid:durableId="858155308">
    <w:abstractNumId w:val="25"/>
  </w:num>
  <w:num w:numId="7" w16cid:durableId="1989629491">
    <w:abstractNumId w:val="27"/>
  </w:num>
  <w:num w:numId="8" w16cid:durableId="1079059508">
    <w:abstractNumId w:val="20"/>
  </w:num>
  <w:num w:numId="9" w16cid:durableId="186217994">
    <w:abstractNumId w:val="16"/>
  </w:num>
  <w:num w:numId="10" w16cid:durableId="2023897521">
    <w:abstractNumId w:val="43"/>
  </w:num>
  <w:num w:numId="11" w16cid:durableId="935989790">
    <w:abstractNumId w:val="32"/>
  </w:num>
  <w:num w:numId="12" w16cid:durableId="1306161796">
    <w:abstractNumId w:val="11"/>
  </w:num>
  <w:num w:numId="13" w16cid:durableId="761612942">
    <w:abstractNumId w:val="40"/>
  </w:num>
  <w:num w:numId="14" w16cid:durableId="813760785">
    <w:abstractNumId w:val="17"/>
  </w:num>
  <w:num w:numId="15" w16cid:durableId="1059983231">
    <w:abstractNumId w:val="41"/>
  </w:num>
  <w:num w:numId="16" w16cid:durableId="2039427830">
    <w:abstractNumId w:val="31"/>
  </w:num>
  <w:num w:numId="17" w16cid:durableId="1361974492">
    <w:abstractNumId w:val="42"/>
  </w:num>
  <w:num w:numId="18" w16cid:durableId="1879775630">
    <w:abstractNumId w:val="2"/>
  </w:num>
  <w:num w:numId="19" w16cid:durableId="1327901230">
    <w:abstractNumId w:val="37"/>
  </w:num>
  <w:num w:numId="20" w16cid:durableId="1902977356">
    <w:abstractNumId w:val="5"/>
  </w:num>
  <w:num w:numId="21" w16cid:durableId="769008997">
    <w:abstractNumId w:val="28"/>
  </w:num>
  <w:num w:numId="22" w16cid:durableId="1039285768">
    <w:abstractNumId w:val="47"/>
  </w:num>
  <w:num w:numId="23" w16cid:durableId="1723168028">
    <w:abstractNumId w:val="0"/>
  </w:num>
  <w:num w:numId="24" w16cid:durableId="1979912185">
    <w:abstractNumId w:val="22"/>
  </w:num>
  <w:num w:numId="25" w16cid:durableId="639460195">
    <w:abstractNumId w:val="13"/>
  </w:num>
  <w:num w:numId="26" w16cid:durableId="1647467674">
    <w:abstractNumId w:val="34"/>
  </w:num>
  <w:num w:numId="27" w16cid:durableId="652754768">
    <w:abstractNumId w:val="6"/>
  </w:num>
  <w:num w:numId="28" w16cid:durableId="472794333">
    <w:abstractNumId w:val="3"/>
  </w:num>
  <w:num w:numId="29" w16cid:durableId="1002590760">
    <w:abstractNumId w:val="4"/>
  </w:num>
  <w:num w:numId="30" w16cid:durableId="2058040838">
    <w:abstractNumId w:val="19"/>
  </w:num>
  <w:num w:numId="31" w16cid:durableId="1248422768">
    <w:abstractNumId w:val="44"/>
  </w:num>
  <w:num w:numId="32" w16cid:durableId="651300693">
    <w:abstractNumId w:val="46"/>
  </w:num>
  <w:num w:numId="33" w16cid:durableId="261960015">
    <w:abstractNumId w:val="36"/>
  </w:num>
  <w:num w:numId="34" w16cid:durableId="1901869386">
    <w:abstractNumId w:val="15"/>
  </w:num>
  <w:num w:numId="35" w16cid:durableId="1496844888">
    <w:abstractNumId w:val="33"/>
  </w:num>
  <w:num w:numId="36" w16cid:durableId="1627587031">
    <w:abstractNumId w:val="21"/>
  </w:num>
  <w:num w:numId="37" w16cid:durableId="712001233">
    <w:abstractNumId w:val="45"/>
  </w:num>
  <w:num w:numId="38" w16cid:durableId="1514302015">
    <w:abstractNumId w:val="24"/>
  </w:num>
  <w:num w:numId="39" w16cid:durableId="2111002150">
    <w:abstractNumId w:val="29"/>
  </w:num>
  <w:num w:numId="40" w16cid:durableId="1086920109">
    <w:abstractNumId w:val="23"/>
  </w:num>
  <w:num w:numId="41" w16cid:durableId="1013259544">
    <w:abstractNumId w:val="39"/>
  </w:num>
  <w:num w:numId="42" w16cid:durableId="1791509823">
    <w:abstractNumId w:val="30"/>
  </w:num>
  <w:num w:numId="43" w16cid:durableId="415908187">
    <w:abstractNumId w:val="10"/>
  </w:num>
  <w:num w:numId="44" w16cid:durableId="689575504">
    <w:abstractNumId w:val="18"/>
  </w:num>
  <w:num w:numId="45" w16cid:durableId="1441291524">
    <w:abstractNumId w:val="14"/>
  </w:num>
  <w:num w:numId="46" w16cid:durableId="1506628146">
    <w:abstractNumId w:val="7"/>
  </w:num>
  <w:num w:numId="47" w16cid:durableId="1717655019">
    <w:abstractNumId w:val="35"/>
  </w:num>
  <w:num w:numId="48" w16cid:durableId="12294571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EB7"/>
    <w:rsid w:val="00021A1F"/>
    <w:rsid w:val="00024614"/>
    <w:rsid w:val="001246DC"/>
    <w:rsid w:val="001705E4"/>
    <w:rsid w:val="001D3DDF"/>
    <w:rsid w:val="003140AC"/>
    <w:rsid w:val="00327439"/>
    <w:rsid w:val="003362E7"/>
    <w:rsid w:val="00412570"/>
    <w:rsid w:val="004676DD"/>
    <w:rsid w:val="00584072"/>
    <w:rsid w:val="005A1B45"/>
    <w:rsid w:val="006130B7"/>
    <w:rsid w:val="006F2CB6"/>
    <w:rsid w:val="00703A5C"/>
    <w:rsid w:val="008C3759"/>
    <w:rsid w:val="00946329"/>
    <w:rsid w:val="009C118A"/>
    <w:rsid w:val="00A074FD"/>
    <w:rsid w:val="00BD5EB7"/>
    <w:rsid w:val="00BD6E6F"/>
    <w:rsid w:val="00CF2124"/>
    <w:rsid w:val="00D02992"/>
    <w:rsid w:val="00D95C24"/>
    <w:rsid w:val="00DA0C94"/>
    <w:rsid w:val="00DE7A04"/>
    <w:rsid w:val="00EB101F"/>
    <w:rsid w:val="00F6430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4B8350"/>
  <w15:chartTrackingRefBased/>
  <w15:docId w15:val="{C7F2A463-839A-43D8-8237-07D70B2EB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Heading1">
    <w:name w:val="heading 1"/>
    <w:basedOn w:val="Normal"/>
    <w:next w:val="Normal"/>
    <w:link w:val="Heading1Char"/>
    <w:uiPriority w:val="9"/>
    <w:qFormat/>
    <w:rsid w:val="00BD5EB7"/>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BD5EB7"/>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BD5EB7"/>
    <w:pPr>
      <w:keepNext/>
      <w:keepLines/>
      <w:spacing w:before="40" w:after="0" w:line="240" w:lineRule="auto"/>
      <w:outlineLvl w:val="2"/>
    </w:pPr>
    <w:rPr>
      <w:rFonts w:ascii="Calibri Light" w:eastAsia="SimSun" w:hAnsi="Calibri Light" w:cs="Times New Roman"/>
      <w:color w:val="538135"/>
      <w:kern w:val="0"/>
      <w:sz w:val="26"/>
      <w:szCs w:val="26"/>
      <w:lang w:val="en-IN"/>
      <w14:ligatures w14:val="none"/>
    </w:rPr>
  </w:style>
  <w:style w:type="paragraph" w:styleId="Heading4">
    <w:name w:val="heading 4"/>
    <w:basedOn w:val="Normal"/>
    <w:next w:val="Normal"/>
    <w:link w:val="Heading4Char"/>
    <w:uiPriority w:val="9"/>
    <w:unhideWhenUsed/>
    <w:qFormat/>
    <w:rsid w:val="00BD5EB7"/>
    <w:pPr>
      <w:keepNext/>
      <w:keepLines/>
      <w:spacing w:before="40" w:after="0"/>
      <w:outlineLvl w:val="3"/>
    </w:pPr>
    <w:rPr>
      <w:rFonts w:ascii="Calibri Light" w:eastAsia="SimSun" w:hAnsi="Calibri Light" w:cs="Times New Roman"/>
      <w:i/>
      <w:iCs/>
      <w:color w:val="2F5496"/>
      <w:kern w:val="0"/>
      <w:sz w:val="25"/>
      <w:szCs w:val="25"/>
      <w:lang w:val="en-IN"/>
      <w14:ligatures w14:val="none"/>
    </w:rPr>
  </w:style>
  <w:style w:type="paragraph" w:styleId="Heading5">
    <w:name w:val="heading 5"/>
    <w:basedOn w:val="Normal"/>
    <w:next w:val="Normal"/>
    <w:link w:val="Heading5Char"/>
    <w:uiPriority w:val="9"/>
    <w:unhideWhenUsed/>
    <w:qFormat/>
    <w:rsid w:val="00BD5EB7"/>
    <w:pPr>
      <w:keepNext/>
      <w:keepLines/>
      <w:spacing w:before="40" w:after="0"/>
      <w:outlineLvl w:val="4"/>
    </w:pPr>
    <w:rPr>
      <w:rFonts w:ascii="Calibri Light" w:eastAsia="SimSun" w:hAnsi="Calibri Light" w:cs="Times New Roman"/>
      <w:i/>
      <w:iCs/>
      <w:color w:val="833C0B"/>
      <w:kern w:val="0"/>
      <w:sz w:val="24"/>
      <w:szCs w:val="24"/>
      <w:lang w:val="en-IN"/>
      <w14:ligatures w14:val="none"/>
    </w:rPr>
  </w:style>
  <w:style w:type="paragraph" w:styleId="Heading6">
    <w:name w:val="heading 6"/>
    <w:basedOn w:val="Normal"/>
    <w:next w:val="Normal"/>
    <w:link w:val="Heading6Char"/>
    <w:uiPriority w:val="9"/>
    <w:unhideWhenUsed/>
    <w:qFormat/>
    <w:rsid w:val="00BD5EB7"/>
    <w:pPr>
      <w:keepNext/>
      <w:keepLines/>
      <w:spacing w:before="40" w:after="0"/>
      <w:outlineLvl w:val="5"/>
    </w:pPr>
    <w:rPr>
      <w:rFonts w:ascii="Calibri Light" w:eastAsia="SimSun" w:hAnsi="Calibri Light" w:cs="Times New Roman"/>
      <w:i/>
      <w:iCs/>
      <w:color w:val="385623"/>
      <w:kern w:val="0"/>
      <w:sz w:val="23"/>
      <w:szCs w:val="23"/>
      <w:lang w:val="en-IN"/>
      <w14:ligatures w14:val="none"/>
    </w:rPr>
  </w:style>
  <w:style w:type="paragraph" w:styleId="Heading7">
    <w:name w:val="heading 7"/>
    <w:basedOn w:val="Normal"/>
    <w:next w:val="Normal"/>
    <w:link w:val="Heading7Char"/>
    <w:uiPriority w:val="9"/>
    <w:unhideWhenUsed/>
    <w:qFormat/>
    <w:rsid w:val="00BD5EB7"/>
    <w:pPr>
      <w:keepNext/>
      <w:keepLines/>
      <w:spacing w:before="40" w:after="0"/>
      <w:outlineLvl w:val="6"/>
    </w:pPr>
    <w:rPr>
      <w:rFonts w:ascii="Calibri Light" w:eastAsia="SimSun" w:hAnsi="Calibri Light" w:cs="Times New Roman"/>
      <w:color w:val="1F4E79"/>
      <w:kern w:val="0"/>
      <w:lang w:val="en-IN"/>
      <w14:ligatures w14:val="none"/>
    </w:rPr>
  </w:style>
  <w:style w:type="paragraph" w:styleId="Heading8">
    <w:name w:val="heading 8"/>
    <w:basedOn w:val="Normal"/>
    <w:next w:val="Normal"/>
    <w:link w:val="Heading8Char"/>
    <w:uiPriority w:val="9"/>
    <w:unhideWhenUsed/>
    <w:qFormat/>
    <w:rsid w:val="00BD5EB7"/>
    <w:pPr>
      <w:keepNext/>
      <w:keepLines/>
      <w:spacing w:before="40" w:after="0"/>
      <w:outlineLvl w:val="7"/>
    </w:pPr>
    <w:rPr>
      <w:rFonts w:ascii="Calibri Light" w:eastAsia="SimSun" w:hAnsi="Calibri Light" w:cs="Times New Roman"/>
      <w:color w:val="833C0B"/>
      <w:kern w:val="0"/>
      <w:sz w:val="21"/>
      <w:szCs w:val="21"/>
      <w:lang w:val="en-IN"/>
      <w14:ligatures w14:val="none"/>
    </w:rPr>
  </w:style>
  <w:style w:type="paragraph" w:styleId="Heading9">
    <w:name w:val="heading 9"/>
    <w:basedOn w:val="Normal"/>
    <w:next w:val="Normal"/>
    <w:link w:val="Heading9Char"/>
    <w:uiPriority w:val="9"/>
    <w:unhideWhenUsed/>
    <w:qFormat/>
    <w:rsid w:val="00BD5EB7"/>
    <w:pPr>
      <w:keepNext/>
      <w:keepLines/>
      <w:spacing w:before="40" w:after="0"/>
      <w:outlineLvl w:val="8"/>
    </w:pPr>
    <w:rPr>
      <w:rFonts w:ascii="Calibri Light" w:eastAsia="SimSun" w:hAnsi="Calibri Light" w:cs="Times New Roman"/>
      <w:color w:val="385623"/>
      <w:kern w:val="0"/>
      <w:lang w:val="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EB7"/>
    <w:rPr>
      <w:rFonts w:asciiTheme="majorHAnsi" w:eastAsiaTheme="majorEastAsia" w:hAnsiTheme="majorHAnsi" w:cstheme="majorBidi"/>
      <w:b/>
      <w:sz w:val="32"/>
      <w:szCs w:val="32"/>
      <w:lang w:val="en-CA"/>
    </w:rPr>
  </w:style>
  <w:style w:type="character" w:customStyle="1" w:styleId="Heading2Char">
    <w:name w:val="Heading 2 Char"/>
    <w:basedOn w:val="DefaultParagraphFont"/>
    <w:link w:val="Heading2"/>
    <w:uiPriority w:val="9"/>
    <w:rsid w:val="00BD5EB7"/>
    <w:rPr>
      <w:rFonts w:asciiTheme="majorHAnsi" w:eastAsiaTheme="majorEastAsia" w:hAnsiTheme="majorHAnsi" w:cstheme="majorBidi"/>
      <w:b/>
      <w:sz w:val="28"/>
      <w:szCs w:val="26"/>
      <w:lang w:val="en-CA"/>
    </w:rPr>
  </w:style>
  <w:style w:type="paragraph" w:styleId="ListParagraph">
    <w:name w:val="List Paragraph"/>
    <w:basedOn w:val="Normal"/>
    <w:uiPriority w:val="34"/>
    <w:qFormat/>
    <w:rsid w:val="00BD5EB7"/>
    <w:pPr>
      <w:spacing w:after="200" w:line="276" w:lineRule="auto"/>
      <w:ind w:left="720"/>
      <w:contextualSpacing/>
    </w:pPr>
    <w:rPr>
      <w:kern w:val="0"/>
      <w:lang w:val="en-IN"/>
      <w14:ligatures w14:val="none"/>
    </w:rPr>
  </w:style>
  <w:style w:type="character" w:styleId="Hyperlink">
    <w:name w:val="Hyperlink"/>
    <w:basedOn w:val="DefaultParagraphFont"/>
    <w:uiPriority w:val="99"/>
    <w:unhideWhenUsed/>
    <w:rsid w:val="00BD5EB7"/>
    <w:rPr>
      <w:color w:val="0563C1" w:themeColor="hyperlink"/>
      <w:u w:val="single"/>
    </w:rPr>
  </w:style>
  <w:style w:type="paragraph" w:customStyle="1" w:styleId="Normal2">
    <w:name w:val="Normal2"/>
    <w:basedOn w:val="Normal"/>
    <w:rsid w:val="00BD5EB7"/>
    <w:pPr>
      <w:keepLines/>
      <w:tabs>
        <w:tab w:val="left" w:pos="851"/>
        <w:tab w:val="left" w:pos="1701"/>
        <w:tab w:val="left" w:pos="2552"/>
        <w:tab w:val="left" w:pos="3402"/>
        <w:tab w:val="left" w:pos="4253"/>
        <w:tab w:val="left" w:pos="5103"/>
        <w:tab w:val="left" w:pos="5954"/>
        <w:tab w:val="left" w:pos="6804"/>
        <w:tab w:val="left" w:pos="7655"/>
      </w:tabs>
      <w:spacing w:after="0" w:line="240" w:lineRule="auto"/>
      <w:ind w:left="1701"/>
    </w:pPr>
    <w:rPr>
      <w:rFonts w:ascii="Times New Roman" w:eastAsia="Times New Roman" w:hAnsi="Times New Roman" w:cs="Traditional Arabic"/>
      <w:kern w:val="0"/>
      <w:szCs w:val="26"/>
      <w:lang w:val="en-US" w:bidi="ar-BH"/>
      <w14:ligatures w14:val="none"/>
    </w:rPr>
  </w:style>
  <w:style w:type="paragraph" w:customStyle="1" w:styleId="SHTB">
    <w:name w:val="SH/TB"/>
    <w:basedOn w:val="Normal"/>
    <w:next w:val="Normal"/>
    <w:rsid w:val="00BD5EB7"/>
    <w:pPr>
      <w:pBdr>
        <w:bottom w:val="single" w:sz="6" w:space="0" w:color="auto"/>
      </w:pBdr>
      <w:spacing w:before="130" w:after="0" w:line="200" w:lineRule="exact"/>
    </w:pPr>
    <w:rPr>
      <w:rFonts w:ascii="New York" w:eastAsia="Times New Roman" w:hAnsi="New York" w:cs="Times New Roman"/>
      <w:kern w:val="0"/>
      <w:sz w:val="16"/>
      <w:szCs w:val="20"/>
      <w:lang w:val="en-US"/>
      <w14:ligatures w14:val="none"/>
    </w:rPr>
  </w:style>
  <w:style w:type="character" w:customStyle="1" w:styleId="Heading3Char">
    <w:name w:val="Heading 3 Char"/>
    <w:basedOn w:val="DefaultParagraphFont"/>
    <w:link w:val="Heading3"/>
    <w:uiPriority w:val="9"/>
    <w:rsid w:val="00BD5EB7"/>
    <w:rPr>
      <w:rFonts w:ascii="Calibri Light" w:eastAsia="SimSun" w:hAnsi="Calibri Light" w:cs="Times New Roman"/>
      <w:color w:val="538135"/>
      <w:kern w:val="0"/>
      <w:sz w:val="26"/>
      <w:szCs w:val="26"/>
      <w:lang w:val="en-IN"/>
      <w14:ligatures w14:val="none"/>
    </w:rPr>
  </w:style>
  <w:style w:type="character" w:customStyle="1" w:styleId="Heading4Char">
    <w:name w:val="Heading 4 Char"/>
    <w:basedOn w:val="DefaultParagraphFont"/>
    <w:link w:val="Heading4"/>
    <w:uiPriority w:val="9"/>
    <w:rsid w:val="00BD5EB7"/>
    <w:rPr>
      <w:rFonts w:ascii="Calibri Light" w:eastAsia="SimSun" w:hAnsi="Calibri Light" w:cs="Times New Roman"/>
      <w:i/>
      <w:iCs/>
      <w:color w:val="2F5496"/>
      <w:kern w:val="0"/>
      <w:sz w:val="25"/>
      <w:szCs w:val="25"/>
      <w:lang w:val="en-IN"/>
      <w14:ligatures w14:val="none"/>
    </w:rPr>
  </w:style>
  <w:style w:type="character" w:customStyle="1" w:styleId="Heading5Char">
    <w:name w:val="Heading 5 Char"/>
    <w:basedOn w:val="DefaultParagraphFont"/>
    <w:link w:val="Heading5"/>
    <w:uiPriority w:val="9"/>
    <w:rsid w:val="00BD5EB7"/>
    <w:rPr>
      <w:rFonts w:ascii="Calibri Light" w:eastAsia="SimSun" w:hAnsi="Calibri Light" w:cs="Times New Roman"/>
      <w:i/>
      <w:iCs/>
      <w:color w:val="833C0B"/>
      <w:kern w:val="0"/>
      <w:sz w:val="24"/>
      <w:szCs w:val="24"/>
      <w:lang w:val="en-IN"/>
      <w14:ligatures w14:val="none"/>
    </w:rPr>
  </w:style>
  <w:style w:type="character" w:customStyle="1" w:styleId="Heading6Char">
    <w:name w:val="Heading 6 Char"/>
    <w:basedOn w:val="DefaultParagraphFont"/>
    <w:link w:val="Heading6"/>
    <w:uiPriority w:val="9"/>
    <w:rsid w:val="00BD5EB7"/>
    <w:rPr>
      <w:rFonts w:ascii="Calibri Light" w:eastAsia="SimSun" w:hAnsi="Calibri Light" w:cs="Times New Roman"/>
      <w:i/>
      <w:iCs/>
      <w:color w:val="385623"/>
      <w:kern w:val="0"/>
      <w:sz w:val="23"/>
      <w:szCs w:val="23"/>
      <w:lang w:val="en-IN"/>
      <w14:ligatures w14:val="none"/>
    </w:rPr>
  </w:style>
  <w:style w:type="character" w:customStyle="1" w:styleId="Heading7Char">
    <w:name w:val="Heading 7 Char"/>
    <w:basedOn w:val="DefaultParagraphFont"/>
    <w:link w:val="Heading7"/>
    <w:uiPriority w:val="9"/>
    <w:rsid w:val="00BD5EB7"/>
    <w:rPr>
      <w:rFonts w:ascii="Calibri Light" w:eastAsia="SimSun" w:hAnsi="Calibri Light" w:cs="Times New Roman"/>
      <w:color w:val="1F4E79"/>
      <w:kern w:val="0"/>
      <w:lang w:val="en-IN"/>
      <w14:ligatures w14:val="none"/>
    </w:rPr>
  </w:style>
  <w:style w:type="character" w:customStyle="1" w:styleId="Heading8Char">
    <w:name w:val="Heading 8 Char"/>
    <w:basedOn w:val="DefaultParagraphFont"/>
    <w:link w:val="Heading8"/>
    <w:uiPriority w:val="9"/>
    <w:rsid w:val="00BD5EB7"/>
    <w:rPr>
      <w:rFonts w:ascii="Calibri Light" w:eastAsia="SimSun" w:hAnsi="Calibri Light" w:cs="Times New Roman"/>
      <w:color w:val="833C0B"/>
      <w:kern w:val="0"/>
      <w:sz w:val="21"/>
      <w:szCs w:val="21"/>
      <w:lang w:val="en-IN"/>
      <w14:ligatures w14:val="none"/>
    </w:rPr>
  </w:style>
  <w:style w:type="character" w:customStyle="1" w:styleId="Heading9Char">
    <w:name w:val="Heading 9 Char"/>
    <w:basedOn w:val="DefaultParagraphFont"/>
    <w:link w:val="Heading9"/>
    <w:uiPriority w:val="9"/>
    <w:rsid w:val="00BD5EB7"/>
    <w:rPr>
      <w:rFonts w:ascii="Calibri Light" w:eastAsia="SimSun" w:hAnsi="Calibri Light" w:cs="Times New Roman"/>
      <w:color w:val="385623"/>
      <w:kern w:val="0"/>
      <w:lang w:val="en-IN"/>
      <w14:ligatures w14:val="none"/>
    </w:rPr>
  </w:style>
  <w:style w:type="paragraph" w:styleId="Caption">
    <w:name w:val="caption"/>
    <w:basedOn w:val="Normal"/>
    <w:next w:val="Normal"/>
    <w:uiPriority w:val="35"/>
    <w:semiHidden/>
    <w:unhideWhenUsed/>
    <w:qFormat/>
    <w:rsid w:val="00BD5EB7"/>
    <w:pPr>
      <w:spacing w:line="240" w:lineRule="auto"/>
    </w:pPr>
    <w:rPr>
      <w:b/>
      <w:bCs/>
      <w:smallCaps/>
      <w:color w:val="5B9BD5"/>
      <w:spacing w:val="6"/>
      <w:kern w:val="0"/>
      <w:lang w:val="en-IN"/>
      <w14:ligatures w14:val="none"/>
    </w:rPr>
  </w:style>
  <w:style w:type="paragraph" w:styleId="Title">
    <w:name w:val="Title"/>
    <w:basedOn w:val="Normal"/>
    <w:next w:val="Normal"/>
    <w:link w:val="TitleChar"/>
    <w:uiPriority w:val="10"/>
    <w:qFormat/>
    <w:rsid w:val="00BD5EB7"/>
    <w:pPr>
      <w:spacing w:after="0" w:line="240" w:lineRule="auto"/>
      <w:contextualSpacing/>
    </w:pPr>
    <w:rPr>
      <w:rFonts w:ascii="Calibri Light" w:eastAsia="SimSun" w:hAnsi="Calibri Light" w:cs="Times New Roman"/>
      <w:color w:val="2E74B5"/>
      <w:spacing w:val="-10"/>
      <w:kern w:val="0"/>
      <w:sz w:val="52"/>
      <w:szCs w:val="52"/>
      <w:lang w:val="en-IN"/>
      <w14:ligatures w14:val="none"/>
    </w:rPr>
  </w:style>
  <w:style w:type="character" w:customStyle="1" w:styleId="TitleChar">
    <w:name w:val="Title Char"/>
    <w:basedOn w:val="DefaultParagraphFont"/>
    <w:link w:val="Title"/>
    <w:uiPriority w:val="10"/>
    <w:rsid w:val="00BD5EB7"/>
    <w:rPr>
      <w:rFonts w:ascii="Calibri Light" w:eastAsia="SimSun" w:hAnsi="Calibri Light" w:cs="Times New Roman"/>
      <w:color w:val="2E74B5"/>
      <w:spacing w:val="-10"/>
      <w:kern w:val="0"/>
      <w:sz w:val="52"/>
      <w:szCs w:val="52"/>
      <w:lang w:val="en-IN"/>
      <w14:ligatures w14:val="none"/>
    </w:rPr>
  </w:style>
  <w:style w:type="paragraph" w:styleId="Subtitle">
    <w:name w:val="Subtitle"/>
    <w:basedOn w:val="Normal"/>
    <w:next w:val="Normal"/>
    <w:link w:val="SubtitleChar"/>
    <w:uiPriority w:val="11"/>
    <w:qFormat/>
    <w:rsid w:val="00BD5EB7"/>
    <w:pPr>
      <w:numPr>
        <w:ilvl w:val="1"/>
      </w:numPr>
      <w:spacing w:line="240" w:lineRule="auto"/>
    </w:pPr>
    <w:rPr>
      <w:rFonts w:ascii="Calibri Light" w:eastAsia="SimSun" w:hAnsi="Calibri Light" w:cs="Times New Roman"/>
      <w:kern w:val="0"/>
      <w:lang w:val="en-IN"/>
      <w14:ligatures w14:val="none"/>
    </w:rPr>
  </w:style>
  <w:style w:type="character" w:customStyle="1" w:styleId="SubtitleChar">
    <w:name w:val="Subtitle Char"/>
    <w:basedOn w:val="DefaultParagraphFont"/>
    <w:link w:val="Subtitle"/>
    <w:uiPriority w:val="11"/>
    <w:rsid w:val="00BD5EB7"/>
    <w:rPr>
      <w:rFonts w:ascii="Calibri Light" w:eastAsia="SimSun" w:hAnsi="Calibri Light" w:cs="Times New Roman"/>
      <w:kern w:val="0"/>
      <w:lang w:val="en-IN"/>
      <w14:ligatures w14:val="none"/>
    </w:rPr>
  </w:style>
  <w:style w:type="character" w:styleId="Strong">
    <w:name w:val="Strong"/>
    <w:uiPriority w:val="22"/>
    <w:qFormat/>
    <w:rsid w:val="00BD5EB7"/>
    <w:rPr>
      <w:b/>
      <w:bCs/>
    </w:rPr>
  </w:style>
  <w:style w:type="character" w:styleId="Emphasis">
    <w:name w:val="Emphasis"/>
    <w:uiPriority w:val="20"/>
    <w:qFormat/>
    <w:rsid w:val="00BD5EB7"/>
    <w:rPr>
      <w:i/>
      <w:iCs/>
    </w:rPr>
  </w:style>
  <w:style w:type="paragraph" w:styleId="NoSpacing">
    <w:name w:val="No Spacing"/>
    <w:link w:val="NoSpacingChar"/>
    <w:uiPriority w:val="1"/>
    <w:qFormat/>
    <w:rsid w:val="00BD5EB7"/>
    <w:pPr>
      <w:spacing w:after="0" w:line="240" w:lineRule="auto"/>
    </w:pPr>
    <w:rPr>
      <w:kern w:val="0"/>
      <w:lang w:val="en-IN"/>
      <w14:ligatures w14:val="none"/>
    </w:rPr>
  </w:style>
  <w:style w:type="paragraph" w:styleId="Quote">
    <w:name w:val="Quote"/>
    <w:basedOn w:val="Normal"/>
    <w:next w:val="Normal"/>
    <w:link w:val="QuoteChar"/>
    <w:uiPriority w:val="29"/>
    <w:qFormat/>
    <w:rsid w:val="00BD5EB7"/>
    <w:pPr>
      <w:spacing w:before="120"/>
      <w:ind w:left="720" w:right="720"/>
      <w:jc w:val="center"/>
    </w:pPr>
    <w:rPr>
      <w:i/>
      <w:iCs/>
      <w:kern w:val="0"/>
      <w:lang w:val="en-IN"/>
      <w14:ligatures w14:val="none"/>
    </w:rPr>
  </w:style>
  <w:style w:type="character" w:customStyle="1" w:styleId="QuoteChar">
    <w:name w:val="Quote Char"/>
    <w:basedOn w:val="DefaultParagraphFont"/>
    <w:link w:val="Quote"/>
    <w:uiPriority w:val="29"/>
    <w:rsid w:val="00BD5EB7"/>
    <w:rPr>
      <w:i/>
      <w:iCs/>
      <w:kern w:val="0"/>
      <w:lang w:val="en-IN"/>
      <w14:ligatures w14:val="none"/>
    </w:rPr>
  </w:style>
  <w:style w:type="paragraph" w:styleId="IntenseQuote">
    <w:name w:val="Intense Quote"/>
    <w:basedOn w:val="Normal"/>
    <w:next w:val="Normal"/>
    <w:link w:val="IntenseQuoteChar"/>
    <w:uiPriority w:val="30"/>
    <w:qFormat/>
    <w:rsid w:val="00BD5EB7"/>
    <w:pPr>
      <w:spacing w:before="120" w:line="300" w:lineRule="auto"/>
      <w:ind w:left="576" w:right="576"/>
      <w:jc w:val="center"/>
    </w:pPr>
    <w:rPr>
      <w:rFonts w:ascii="Calibri Light" w:eastAsia="SimSun" w:hAnsi="Calibri Light" w:cs="Times New Roman"/>
      <w:color w:val="5B9BD5"/>
      <w:kern w:val="0"/>
      <w:sz w:val="24"/>
      <w:szCs w:val="24"/>
      <w:lang w:val="en-IN"/>
      <w14:ligatures w14:val="none"/>
    </w:rPr>
  </w:style>
  <w:style w:type="character" w:customStyle="1" w:styleId="IntenseQuoteChar">
    <w:name w:val="Intense Quote Char"/>
    <w:basedOn w:val="DefaultParagraphFont"/>
    <w:link w:val="IntenseQuote"/>
    <w:uiPriority w:val="30"/>
    <w:rsid w:val="00BD5EB7"/>
    <w:rPr>
      <w:rFonts w:ascii="Calibri Light" w:eastAsia="SimSun" w:hAnsi="Calibri Light" w:cs="Times New Roman"/>
      <w:color w:val="5B9BD5"/>
      <w:kern w:val="0"/>
      <w:sz w:val="24"/>
      <w:szCs w:val="24"/>
      <w:lang w:val="en-IN"/>
      <w14:ligatures w14:val="none"/>
    </w:rPr>
  </w:style>
  <w:style w:type="character" w:styleId="SubtleEmphasis">
    <w:name w:val="Subtle Emphasis"/>
    <w:uiPriority w:val="19"/>
    <w:qFormat/>
    <w:rsid w:val="00BD5EB7"/>
    <w:rPr>
      <w:i/>
      <w:iCs/>
      <w:color w:val="404040"/>
    </w:rPr>
  </w:style>
  <w:style w:type="character" w:styleId="IntenseEmphasis">
    <w:name w:val="Intense Emphasis"/>
    <w:uiPriority w:val="21"/>
    <w:qFormat/>
    <w:rsid w:val="00BD5EB7"/>
    <w:rPr>
      <w:b w:val="0"/>
      <w:bCs w:val="0"/>
      <w:i/>
      <w:iCs/>
      <w:color w:val="5B9BD5"/>
    </w:rPr>
  </w:style>
  <w:style w:type="character" w:styleId="SubtleReference">
    <w:name w:val="Subtle Reference"/>
    <w:uiPriority w:val="31"/>
    <w:qFormat/>
    <w:rsid w:val="00BD5EB7"/>
    <w:rPr>
      <w:smallCaps/>
      <w:color w:val="404040"/>
      <w:u w:val="single" w:color="7F7F7F"/>
    </w:rPr>
  </w:style>
  <w:style w:type="character" w:styleId="IntenseReference">
    <w:name w:val="Intense Reference"/>
    <w:uiPriority w:val="32"/>
    <w:qFormat/>
    <w:rsid w:val="00BD5EB7"/>
    <w:rPr>
      <w:b/>
      <w:bCs/>
      <w:smallCaps/>
      <w:color w:val="5B9BD5"/>
      <w:spacing w:val="5"/>
      <w:u w:val="single"/>
    </w:rPr>
  </w:style>
  <w:style w:type="character" w:styleId="BookTitle">
    <w:name w:val="Book Title"/>
    <w:uiPriority w:val="33"/>
    <w:qFormat/>
    <w:rsid w:val="00BD5EB7"/>
    <w:rPr>
      <w:b/>
      <w:bCs/>
      <w:smallCaps/>
    </w:rPr>
  </w:style>
  <w:style w:type="paragraph" w:styleId="TOCHeading">
    <w:name w:val="TOC Heading"/>
    <w:basedOn w:val="Heading1"/>
    <w:next w:val="Normal"/>
    <w:uiPriority w:val="39"/>
    <w:unhideWhenUsed/>
    <w:qFormat/>
    <w:rsid w:val="00BD5EB7"/>
    <w:pPr>
      <w:spacing w:before="320" w:line="240" w:lineRule="auto"/>
      <w:outlineLvl w:val="9"/>
    </w:pPr>
    <w:rPr>
      <w:rFonts w:ascii="Calibri Light" w:eastAsia="SimSun" w:hAnsi="Calibri Light" w:cs="Times New Roman"/>
      <w:b w:val="0"/>
      <w:color w:val="2E74B5"/>
      <w:kern w:val="0"/>
      <w:sz w:val="30"/>
      <w:szCs w:val="30"/>
      <w:lang w:val="en-IN"/>
      <w14:ligatures w14:val="none"/>
    </w:rPr>
  </w:style>
  <w:style w:type="table" w:styleId="TableGrid">
    <w:name w:val="Table Grid"/>
    <w:basedOn w:val="TableNormal"/>
    <w:uiPriority w:val="39"/>
    <w:rsid w:val="00BD5EB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D5EB7"/>
    <w:pPr>
      <w:spacing w:after="100"/>
    </w:pPr>
    <w:rPr>
      <w:lang w:val="en-US"/>
    </w:rPr>
  </w:style>
  <w:style w:type="paragraph" w:styleId="Header">
    <w:name w:val="header"/>
    <w:basedOn w:val="Normal"/>
    <w:link w:val="HeaderChar"/>
    <w:uiPriority w:val="99"/>
    <w:unhideWhenUsed/>
    <w:rsid w:val="00BD5EB7"/>
    <w:pPr>
      <w:tabs>
        <w:tab w:val="center" w:pos="4513"/>
        <w:tab w:val="right" w:pos="9026"/>
      </w:tabs>
      <w:spacing w:after="0" w:line="240" w:lineRule="auto"/>
    </w:pPr>
    <w:rPr>
      <w:lang w:val="en-US"/>
    </w:rPr>
  </w:style>
  <w:style w:type="character" w:customStyle="1" w:styleId="HeaderChar">
    <w:name w:val="Header Char"/>
    <w:basedOn w:val="DefaultParagraphFont"/>
    <w:link w:val="Header"/>
    <w:uiPriority w:val="99"/>
    <w:rsid w:val="00BD5EB7"/>
    <w:rPr>
      <w:lang w:val="en-US"/>
    </w:rPr>
  </w:style>
  <w:style w:type="paragraph" w:styleId="Footer">
    <w:name w:val="footer"/>
    <w:basedOn w:val="Normal"/>
    <w:link w:val="FooterChar"/>
    <w:uiPriority w:val="99"/>
    <w:unhideWhenUsed/>
    <w:rsid w:val="00BD5EB7"/>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BD5EB7"/>
    <w:rPr>
      <w:lang w:val="en-US"/>
    </w:rPr>
  </w:style>
  <w:style w:type="character" w:customStyle="1" w:styleId="NoSpacingChar">
    <w:name w:val="No Spacing Char"/>
    <w:basedOn w:val="DefaultParagraphFont"/>
    <w:link w:val="NoSpacing"/>
    <w:uiPriority w:val="1"/>
    <w:rsid w:val="00BD5EB7"/>
    <w:rPr>
      <w:kern w:val="0"/>
      <w:lang w:val="en-IN"/>
      <w14:ligatures w14:val="none"/>
    </w:rPr>
  </w:style>
  <w:style w:type="paragraph" w:styleId="NormalWeb">
    <w:name w:val="Normal (Web)"/>
    <w:basedOn w:val="Normal"/>
    <w:uiPriority w:val="99"/>
    <w:unhideWhenUsed/>
    <w:rsid w:val="00BD5EB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TOC2">
    <w:name w:val="toc 2"/>
    <w:basedOn w:val="Normal"/>
    <w:next w:val="Normal"/>
    <w:autoRedefine/>
    <w:uiPriority w:val="39"/>
    <w:unhideWhenUsed/>
    <w:rsid w:val="00BD5EB7"/>
    <w:pPr>
      <w:spacing w:after="100"/>
      <w:ind w:left="220"/>
    </w:pPr>
    <w:rPr>
      <w:lang w:val="en-US"/>
    </w:rPr>
  </w:style>
  <w:style w:type="paragraph" w:customStyle="1" w:styleId="paragraph">
    <w:name w:val="paragraph"/>
    <w:basedOn w:val="Normal"/>
    <w:rsid w:val="00BD5EB7"/>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customStyle="1" w:styleId="normaltextrun">
    <w:name w:val="normaltextrun"/>
    <w:basedOn w:val="DefaultParagraphFont"/>
    <w:rsid w:val="00BD5EB7"/>
  </w:style>
  <w:style w:type="character" w:customStyle="1" w:styleId="eop">
    <w:name w:val="eop"/>
    <w:basedOn w:val="DefaultParagraphFont"/>
    <w:rsid w:val="00BD5EB7"/>
  </w:style>
  <w:style w:type="table" w:styleId="GridTable4">
    <w:name w:val="Grid Table 4"/>
    <w:basedOn w:val="TableNormal"/>
    <w:uiPriority w:val="49"/>
    <w:rsid w:val="00BD5EB7"/>
    <w:pPr>
      <w:spacing w:after="0" w:line="240" w:lineRule="auto"/>
    </w:pPr>
    <w:rPr>
      <w:kern w:val="0"/>
      <w:lang w:val="en-IN"/>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BD5E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54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hyperlink" Target="mailto:Name/Phonenumber@Scotia.com" TargetMode="External"/><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www.red-gate.com/simple-talk/databases/sql-server/database-administration-sql-server/building-a-sql-server-data-dictionary/" TargetMode="External"/><Relationship Id="rId7" Type="http://schemas.openxmlformats.org/officeDocument/2006/relationships/image" Target="media/image2.png"/><Relationship Id="rId12" Type="http://schemas.openxmlformats.org/officeDocument/2006/relationships/package" Target="embeddings/Microsoft_Visio_Drawing.vsdx"/><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guru99.com/how-to-create-test-strategy-document.html" TargetMode="External"/><Relationship Id="rId38" Type="http://schemas.openxmlformats.org/officeDocument/2006/relationships/hyperlink" Target="https://en.wikipedia.org/wiki/Unified_Payments_Interface" TargetMode="External"/><Relationship Id="rId2" Type="http://schemas.openxmlformats.org/officeDocument/2006/relationships/numbering" Target="numbering.xml"/><Relationship Id="rId16" Type="http://schemas.openxmlformats.org/officeDocument/2006/relationships/package" Target="embeddings/Microsoft_Visio_Drawing2.vsdx"/><Relationship Id="rId20" Type="http://schemas.openxmlformats.org/officeDocument/2006/relationships/image" Target="media/image11.png"/><Relationship Id="rId29" Type="http://schemas.openxmlformats.org/officeDocument/2006/relationships/package" Target="embeddings/Microsoft_Visio_Drawing3.vsdx"/><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5.png"/><Relationship Id="rId32" Type="http://schemas.openxmlformats.org/officeDocument/2006/relationships/hyperlink" Target="https://www.investopedia.com/terms/u/unified-payment-interface-upi.asp" TargetMode="External"/><Relationship Id="rId37" Type="http://schemas.openxmlformats.org/officeDocument/2006/relationships/hyperlink" Target="https://piggybank.ca/banking/scotiabank-vs-rbc"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hyperlink" Target="https://devpathshala.com/test-and-debug-ensuring-a-seamless/" TargetMode="Externa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hyperlink" Target="https://www.webology.org/abstract.php?id=2638"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package" Target="embeddings/Microsoft_Visio_Drawing1.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netsuite.com/portal/resource/articles/accounting/payment-reconciliation.shtml" TargetMode="External"/><Relationship Id="rId35" Type="http://schemas.openxmlformats.org/officeDocument/2006/relationships/hyperlink" Target="https://companiesmarketcap.com/scotiabank/marketcap/"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43A5D-52C3-4847-8437-5A7E4B92D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47</Pages>
  <Words>10015</Words>
  <Characters>59389</Characters>
  <Application>Microsoft Office Word</Application>
  <DocSecurity>0</DocSecurity>
  <Lines>2451</Lines>
  <Paragraphs>1431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ABIMBOLA SANNI</dc:creator>
  <cp:keywords/>
  <dc:description/>
  <cp:lastModifiedBy>ABIMBOLA SANNI</cp:lastModifiedBy>
  <cp:revision>16</cp:revision>
  <dcterms:created xsi:type="dcterms:W3CDTF">2023-12-07T02:30:00Z</dcterms:created>
  <dcterms:modified xsi:type="dcterms:W3CDTF">2023-12-07T23:49:00Z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e7c51cc4-678b-45a6-917d-afedda5445e8</vt:lpwstr>
  </property>
</Properties>
</file>